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B815A3" w14:textId="77777777" w:rsidR="00A8322A" w:rsidRDefault="00F61A9D" w:rsidP="00EE18C9">
      <w:pPr>
        <w:pStyle w:val="Subtitulo"/>
        <w:jc w:val="both"/>
      </w:pPr>
      <w:r>
        <w:t>3.1 Considerações Iniciais</w:t>
      </w:r>
    </w:p>
    <w:p w14:paraId="4322EF3F" w14:textId="77777777" w:rsidR="00185FC9" w:rsidRDefault="00185FC9" w:rsidP="00EE18C9">
      <w:pPr>
        <w:pStyle w:val="Texto"/>
        <w:jc w:val="both"/>
      </w:pPr>
      <w:r>
        <w:tab/>
        <w:t xml:space="preserve">Nesse Capítulo encontram-se as implementações presentes no projeto tanto de </w:t>
      </w:r>
      <w:r>
        <w:rPr>
          <w:i/>
        </w:rPr>
        <w:t xml:space="preserve">hardware </w:t>
      </w:r>
      <w:r>
        <w:t xml:space="preserve">quanto de </w:t>
      </w:r>
      <w:r>
        <w:rPr>
          <w:i/>
        </w:rPr>
        <w:t>software</w:t>
      </w:r>
      <w:r>
        <w:t xml:space="preserve">. Na parte de </w:t>
      </w:r>
      <w:r>
        <w:rPr>
          <w:i/>
        </w:rPr>
        <w:t>software</w:t>
      </w:r>
      <w:r>
        <w:t>, é explicado</w:t>
      </w:r>
      <w:r w:rsidR="00F55F13">
        <w:t xml:space="preserve"> o funcionamento dos módulos como um todo</w:t>
      </w:r>
      <w:r>
        <w:t xml:space="preserve"> </w:t>
      </w:r>
      <w:r w:rsidR="00F55F13">
        <w:t xml:space="preserve">e por fim, </w:t>
      </w:r>
      <w:r>
        <w:t>o funcionamento</w:t>
      </w:r>
      <w:r w:rsidR="00F55F13">
        <w:t xml:space="preserve"> detalhado</w:t>
      </w:r>
      <w:r>
        <w:t xml:space="preserve"> de cada função utilizada.</w:t>
      </w:r>
      <w:r w:rsidR="00481537">
        <w:t xml:space="preserve"> </w:t>
      </w:r>
      <w:r w:rsidR="00481537" w:rsidRPr="00481537">
        <w:rPr>
          <w:color w:val="FF0000"/>
          <w:highlight w:val="yellow"/>
        </w:rPr>
        <w:t>HARDWARE MISSING</w:t>
      </w:r>
      <w:r w:rsidRPr="00481537">
        <w:rPr>
          <w:color w:val="FF0000"/>
        </w:rPr>
        <w:t xml:space="preserve"> </w:t>
      </w:r>
      <w:r>
        <w:t>Também estão presentes os resultados obtidos, análises dos resultados e uma análise do projeto como um todo, levando em conta as dificuldades e limitações que surgiram durante o processo.</w:t>
      </w:r>
    </w:p>
    <w:p w14:paraId="2E412658" w14:textId="77777777" w:rsidR="00185FC9" w:rsidRDefault="00185FC9" w:rsidP="00EE18C9">
      <w:pPr>
        <w:pStyle w:val="Subtitulo"/>
        <w:jc w:val="both"/>
      </w:pPr>
      <w:r>
        <w:t>3.2 Projeto</w:t>
      </w:r>
    </w:p>
    <w:p w14:paraId="1468CB5F" w14:textId="77777777" w:rsidR="00174E9D" w:rsidRDefault="00174E9D" w:rsidP="00EE18C9">
      <w:pPr>
        <w:pStyle w:val="Texto"/>
        <w:jc w:val="both"/>
      </w:pPr>
      <w:r>
        <w:tab/>
        <w:t xml:space="preserve">O objetivo do projeto é desenvolver um sistema de irrigação autônomo </w:t>
      </w:r>
      <w:r w:rsidR="00A12351">
        <w:t>que,</w:t>
      </w:r>
      <w:r>
        <w:t xml:space="preserve"> através de</w:t>
      </w:r>
      <w:r w:rsidR="00A12351">
        <w:t xml:space="preserve"> imagens</w:t>
      </w:r>
      <w:r>
        <w:t xml:space="preserve"> da área a ser irrigada </w:t>
      </w:r>
      <w:r w:rsidR="006331B6">
        <w:t>e dados coletados da internet e de sensores,</w:t>
      </w:r>
      <w:r w:rsidR="00A12351">
        <w:t xml:space="preserve"> </w:t>
      </w:r>
      <w:r w:rsidR="00D803FF">
        <w:t>decida quais regiões precisam ser irrigadas e o quanto de água cada uma dessas regiões necessita.</w:t>
      </w:r>
      <w:r w:rsidR="00A12351">
        <w:t xml:space="preserve"> </w:t>
      </w:r>
      <w:r w:rsidR="006331B6">
        <w:t xml:space="preserve"> </w:t>
      </w:r>
    </w:p>
    <w:p w14:paraId="134EC758" w14:textId="77777777" w:rsidR="00185FC9" w:rsidRDefault="00185FC9" w:rsidP="00EE18C9">
      <w:pPr>
        <w:pStyle w:val="Texto"/>
        <w:jc w:val="both"/>
      </w:pPr>
      <w:r>
        <w:tab/>
      </w:r>
      <w:r w:rsidR="003159D4">
        <w:t xml:space="preserve">O sistema de irrigação autônomo possui duas frentes igualmente importantes: O </w:t>
      </w:r>
      <w:r w:rsidR="003159D4">
        <w:rPr>
          <w:i/>
        </w:rPr>
        <w:t xml:space="preserve">software </w:t>
      </w:r>
      <w:r w:rsidR="003159D4">
        <w:t xml:space="preserve">que é o responsável por controlar o sistema e tomar a decisão de regar ou não a área e o </w:t>
      </w:r>
      <w:r w:rsidR="003159D4">
        <w:rPr>
          <w:i/>
        </w:rPr>
        <w:t>hardware</w:t>
      </w:r>
      <w:r w:rsidR="003159D4">
        <w:t xml:space="preserve">, que é onde o </w:t>
      </w:r>
      <w:r w:rsidR="003159D4">
        <w:rPr>
          <w:i/>
        </w:rPr>
        <w:t xml:space="preserve">software </w:t>
      </w:r>
      <w:r w:rsidR="003159D4">
        <w:t>irá ficar hospedado e também responsável pelas ações do sistema.</w:t>
      </w:r>
    </w:p>
    <w:p w14:paraId="5042278D" w14:textId="77777777" w:rsidR="003159D4" w:rsidRDefault="003159D4" w:rsidP="00EE18C9">
      <w:pPr>
        <w:pStyle w:val="Texto"/>
        <w:jc w:val="both"/>
      </w:pPr>
      <w:r>
        <w:tab/>
        <w:t xml:space="preserve">O </w:t>
      </w:r>
      <w:r>
        <w:rPr>
          <w:i/>
        </w:rPr>
        <w:t xml:space="preserve">software </w:t>
      </w:r>
      <w:r>
        <w:t>é dividido em duas partes, a parte de tomada de decisão, que foi desenvolvida na linguagem C++ e a parte responsável por ler os sensores e transmitir os valores obtidos, que foi desenvolvida na linguagem do Arduino, que é baseada na linguagem C.</w:t>
      </w:r>
    </w:p>
    <w:p w14:paraId="14F428FD" w14:textId="77777777" w:rsidR="003159D4" w:rsidRDefault="003159D4" w:rsidP="00EE18C9">
      <w:pPr>
        <w:pStyle w:val="Texto"/>
        <w:jc w:val="both"/>
      </w:pPr>
      <w:r>
        <w:tab/>
        <w:t xml:space="preserve">O </w:t>
      </w:r>
      <w:r>
        <w:rPr>
          <w:i/>
        </w:rPr>
        <w:t>hardware</w:t>
      </w:r>
      <w:r>
        <w:t xml:space="preserve"> consiste na </w:t>
      </w:r>
      <w:proofErr w:type="spellStart"/>
      <w:r w:rsidRPr="003159D4">
        <w:rPr>
          <w:highlight w:val="yellow"/>
        </w:rPr>
        <w:t>Raspbery</w:t>
      </w:r>
      <w:proofErr w:type="spellEnd"/>
      <w:r w:rsidRPr="003159D4">
        <w:rPr>
          <w:highlight w:val="yellow"/>
        </w:rPr>
        <w:t xml:space="preserve"> </w:t>
      </w:r>
      <w:proofErr w:type="spellStart"/>
      <w:r w:rsidRPr="003159D4">
        <w:rPr>
          <w:highlight w:val="yellow"/>
        </w:rPr>
        <w:t>Pi</w:t>
      </w:r>
      <w:proofErr w:type="spellEnd"/>
      <w:r>
        <w:t>, hospedeira do programa responsável pela tomada de decisão, um Arduino, responsável por ler os valores dos sensores e outro Arduino responsável por controlar o motor que regula a quantidade de água usada para regar uma área.</w:t>
      </w:r>
    </w:p>
    <w:p w14:paraId="75D52070" w14:textId="77777777" w:rsidR="003159D4" w:rsidRDefault="003159D4" w:rsidP="00EE18C9">
      <w:pPr>
        <w:pStyle w:val="Subsubtitulo"/>
        <w:jc w:val="both"/>
      </w:pPr>
      <w:r>
        <w:t>3.2.1 Software</w:t>
      </w:r>
    </w:p>
    <w:p w14:paraId="0C4A612D" w14:textId="77777777" w:rsidR="00C10221" w:rsidRPr="00C10221" w:rsidRDefault="00C10221" w:rsidP="00EE18C9">
      <w:pPr>
        <w:pStyle w:val="Texto"/>
        <w:jc w:val="both"/>
      </w:pPr>
      <w:r>
        <w:tab/>
        <w:t xml:space="preserve">O programa principal, o que recebe os dados e a imagem e gera a decisão para cada bloco a ser irrigado foi dividido em quatro </w:t>
      </w:r>
      <w:r w:rsidR="00DF5E39">
        <w:t>módulo</w:t>
      </w:r>
      <w:r>
        <w:t xml:space="preserve">s: Núcleo, onde se encontra a função </w:t>
      </w:r>
      <w:proofErr w:type="spellStart"/>
      <w:r>
        <w:rPr>
          <w:i/>
        </w:rPr>
        <w:t>main</w:t>
      </w:r>
      <w:proofErr w:type="spellEnd"/>
      <w:r>
        <w:t xml:space="preserve">, que comanda todo o programa; Processamento de Imagem, que é onde a imagem recebida pelo programa é processada a fim de extrair as informações necessárias; Tomada de Decisão, onde se encontram as funções responsáveis por obter os dados da </w:t>
      </w:r>
      <w:r>
        <w:rPr>
          <w:i/>
        </w:rPr>
        <w:t>internet</w:t>
      </w:r>
      <w:r>
        <w:t xml:space="preserve"> e dos sensores, assim como a função que salva os resultados em um arquivo e Sprinkler, </w:t>
      </w:r>
      <w:r w:rsidR="00DF5E39">
        <w:t>módulo</w:t>
      </w:r>
      <w:r>
        <w:t xml:space="preserve"> que se encarrega de moldar o jato que vai irrigar o bloco selecionado.</w:t>
      </w:r>
    </w:p>
    <w:p w14:paraId="1C7EB1D3" w14:textId="77777777" w:rsidR="003159D4" w:rsidRDefault="003159D4" w:rsidP="00EE18C9">
      <w:pPr>
        <w:pStyle w:val="Subsubtitul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3.2.1.1 </w:t>
      </w:r>
      <w:r w:rsidR="00C10221">
        <w:rPr>
          <w:sz w:val="24"/>
          <w:szCs w:val="24"/>
        </w:rPr>
        <w:t>Núcleo</w:t>
      </w:r>
    </w:p>
    <w:p w14:paraId="4378A127" w14:textId="77777777" w:rsidR="00C10221" w:rsidRDefault="00C10221" w:rsidP="00EE18C9">
      <w:pPr>
        <w:pStyle w:val="Texto"/>
        <w:jc w:val="both"/>
      </w:pPr>
      <w:r>
        <w:lastRenderedPageBreak/>
        <w:tab/>
        <w:t xml:space="preserve">No núcleo, todos os outros </w:t>
      </w:r>
      <w:r w:rsidR="00DF5E39">
        <w:t>módulo</w:t>
      </w:r>
      <w:r>
        <w:t>s são chamados através de suas funções. Seu fluxo principal está representado no fluxograma abaixo:</w:t>
      </w:r>
    </w:p>
    <w:p w14:paraId="05CB232C" w14:textId="77777777" w:rsidR="00C10221" w:rsidRDefault="002533EC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62B1AEE7" wp14:editId="558FD099">
            <wp:extent cx="3495675" cy="5973099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cor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85" cy="59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05D5" w14:textId="77777777" w:rsidR="00C10221" w:rsidRDefault="00C10221" w:rsidP="00EE18C9">
      <w:pPr>
        <w:pStyle w:val="Texto"/>
        <w:jc w:val="both"/>
      </w:pPr>
      <w:r>
        <w:t>(</w:t>
      </w:r>
      <w:commentRangeStart w:id="0"/>
      <w:r>
        <w:t>Fonte: Elaborado pelo Autor</w:t>
      </w:r>
      <w:commentRangeEnd w:id="0"/>
      <w:r w:rsidR="00EE18C9">
        <w:rPr>
          <w:rStyle w:val="Refdecomentrio"/>
          <w:rFonts w:asciiTheme="minorHAnsi" w:hAnsiTheme="minorHAnsi"/>
        </w:rPr>
        <w:commentReference w:id="0"/>
      </w:r>
      <w:r>
        <w:t>)</w:t>
      </w:r>
    </w:p>
    <w:p w14:paraId="711994B7" w14:textId="77777777" w:rsidR="003159D4" w:rsidRDefault="003159D4" w:rsidP="00EE18C9">
      <w:pPr>
        <w:pStyle w:val="Texto"/>
        <w:jc w:val="both"/>
      </w:pPr>
      <w:r>
        <w:tab/>
      </w:r>
    </w:p>
    <w:p w14:paraId="7D6B3699" w14:textId="77777777" w:rsidR="00DA75B1" w:rsidRDefault="00DA75B1" w:rsidP="00EE18C9">
      <w:pPr>
        <w:pStyle w:val="Texto"/>
        <w:jc w:val="both"/>
      </w:pPr>
    </w:p>
    <w:p w14:paraId="151A912F" w14:textId="77777777" w:rsidR="000956A3" w:rsidRDefault="000956A3" w:rsidP="00EE18C9">
      <w:pPr>
        <w:pStyle w:val="Texto"/>
        <w:jc w:val="both"/>
      </w:pPr>
      <w:r>
        <w:tab/>
        <w:t xml:space="preserve">O programa foi projetado como um laço que espera sempre o horário de regar as plantas, que nesse projeto foi definido como meia noite (00:00). </w:t>
      </w:r>
      <w:r w:rsidRPr="00BA4907">
        <w:rPr>
          <w:highlight w:val="yellow"/>
        </w:rPr>
        <w:t xml:space="preserve">Esse horário foi escolhido </w:t>
      </w:r>
      <w:r w:rsidRPr="00BA4907">
        <w:rPr>
          <w:color w:val="FF0000"/>
          <w:highlight w:val="yellow"/>
        </w:rPr>
        <w:t>########</w:t>
      </w:r>
      <w:r w:rsidR="00BA4907">
        <w:t>.</w:t>
      </w:r>
    </w:p>
    <w:p w14:paraId="37406675" w14:textId="77777777" w:rsidR="00BA4907" w:rsidRDefault="00BA4907" w:rsidP="00EE18C9">
      <w:pPr>
        <w:pStyle w:val="Texto"/>
        <w:jc w:val="both"/>
      </w:pPr>
      <w:r>
        <w:lastRenderedPageBreak/>
        <w:t>Caso a temperatura esteja muito baixa (abaixo dos 10º C), opta-se por regar as plantas de manhã, evitando que a água congele.</w:t>
      </w:r>
    </w:p>
    <w:p w14:paraId="3CA75AB0" w14:textId="77777777" w:rsidR="00BA4907" w:rsidRDefault="00BA4907" w:rsidP="00EE18C9">
      <w:pPr>
        <w:pStyle w:val="Texto"/>
        <w:jc w:val="both"/>
      </w:pPr>
      <w:r>
        <w:tab/>
        <w:t xml:space="preserve">Definido o horário em que as plantas serão regadas, chama-se, então, as funções responsáveis por coletar os dados. Desses valores coletados, o primeiro a ser utilizado é o coeficiente de chuva. Ele representa a probabilidade de chuva </w:t>
      </w:r>
      <w:r w:rsidR="007001D8">
        <w:t>contabilizando a previsão do tempo para o dia atual e os próximos dois (ensolarado, nublado, chuvoso, tempo claro e nevando) e quanto maior o seu valor, menor a necessidade de se regar as plantas. Se o número for muito baixo, significa que não há necessidade e então o laço volta para o começo, esperando pelo horário da próxima irrigação.</w:t>
      </w:r>
    </w:p>
    <w:p w14:paraId="7B4EF703" w14:textId="77777777" w:rsidR="007001D8" w:rsidRDefault="007001D8" w:rsidP="00EE18C9">
      <w:pPr>
        <w:pStyle w:val="Texto"/>
        <w:jc w:val="both"/>
      </w:pPr>
      <w:r>
        <w:tab/>
        <w:t>Após a verificação da possibilidade de chuva, vem o procedimento principal do programa, que é</w:t>
      </w:r>
      <w:r w:rsidR="00731518">
        <w:t xml:space="preserve"> outro laço onde se faz</w:t>
      </w:r>
      <w:r>
        <w:t xml:space="preserve"> o cálculo da fórmula que diz se </w:t>
      </w:r>
      <w:r w:rsidR="002533EC">
        <w:t>o bloco (a imagem com a área total a ser irrigada é dividida em blocos, sendo que para cada um é calculada a fórmula para decidir se eles serão regados ou não)</w:t>
      </w:r>
      <w:r>
        <w:t xml:space="preserve"> deve ser </w:t>
      </w:r>
      <w:r w:rsidR="002533EC">
        <w:t>irrigado</w:t>
      </w:r>
      <w:r>
        <w:t xml:space="preserve"> ou não. A fórmula leva em conta os valores coletados anteriormente, que são: Insolação, Velocidade do Vento, Umidade do Solo, Coeficiente de Chuva, Cor da Área e o Resultado do dia Anterior. Assim como o coeficiente da chuva, esse cálculo resulta num valor numérico entre 0 e 100 onde 100 é a necessidade máxima de água e de 10 até 0 significa que não é necessário </w:t>
      </w:r>
      <w:r w:rsidR="002533EC">
        <w:t>regar aquele bloco</w:t>
      </w:r>
      <w:r>
        <w:t>.</w:t>
      </w:r>
    </w:p>
    <w:p w14:paraId="1F672F91" w14:textId="77777777" w:rsidR="00666351" w:rsidRDefault="00666351" w:rsidP="00EE18C9">
      <w:pPr>
        <w:pStyle w:val="Texto"/>
        <w:jc w:val="both"/>
        <w:rPr>
          <w:ins w:id="1" w:author="Simoes" w:date="2017-10-06T11:47:00Z"/>
        </w:rPr>
      </w:pPr>
      <w:r>
        <w:tab/>
        <w:t xml:space="preserve">Feito o cálculo da fórmula e decidido se </w:t>
      </w:r>
      <w:r w:rsidR="002533EC">
        <w:t xml:space="preserve">o bloco deve ser irrigado ou não, faz-se </w:t>
      </w:r>
      <w:r w:rsidR="00731518">
        <w:t>o mesmo para os próximos até o fim dos blocos. Ao terminar o laço interior, os resultados são salvos num arquivo para serem utilizados no dia seguinte e então o programa volta a esperar pela meia noite.</w:t>
      </w:r>
    </w:p>
    <w:p w14:paraId="5498A2B8" w14:textId="77777777" w:rsidR="00EE18C9" w:rsidRDefault="00EE18C9" w:rsidP="00EE18C9">
      <w:pPr>
        <w:pStyle w:val="Texto"/>
        <w:jc w:val="both"/>
      </w:pPr>
    </w:p>
    <w:p w14:paraId="7EA74CE6" w14:textId="77777777" w:rsidR="00731518" w:rsidRDefault="00731518" w:rsidP="00EE18C9">
      <w:pPr>
        <w:pStyle w:val="Subsubtitulo"/>
        <w:jc w:val="both"/>
        <w:rPr>
          <w:sz w:val="24"/>
        </w:rPr>
      </w:pPr>
      <w:r>
        <w:rPr>
          <w:sz w:val="24"/>
        </w:rPr>
        <w:t xml:space="preserve">3.2.1.2 </w:t>
      </w:r>
      <w:r w:rsidR="007E0244" w:rsidRPr="003D49C3">
        <w:rPr>
          <w:sz w:val="24"/>
          <w:highlight w:val="yellow"/>
        </w:rPr>
        <w:t>Processamento de Imagens</w:t>
      </w:r>
    </w:p>
    <w:p w14:paraId="733E0E82" w14:textId="77777777" w:rsidR="007E0244" w:rsidRDefault="007E0244" w:rsidP="00EE18C9">
      <w:pPr>
        <w:pStyle w:val="Texto"/>
        <w:jc w:val="both"/>
      </w:pPr>
      <w:r>
        <w:tab/>
      </w:r>
      <w:r w:rsidR="003D49C3">
        <w:t xml:space="preserve">O </w:t>
      </w:r>
      <w:r w:rsidR="00DF5E39">
        <w:t>módulo</w:t>
      </w:r>
      <w:r w:rsidR="003D49C3">
        <w:t xml:space="preserve"> do programa responsável pelo processamento de imagens é extremamente dependente da biblioteca </w:t>
      </w:r>
      <w:proofErr w:type="spellStart"/>
      <w:r w:rsidR="003D49C3">
        <w:t>OpenCV</w:t>
      </w:r>
      <w:proofErr w:type="spellEnd"/>
      <w:r w:rsidR="003D49C3">
        <w:t xml:space="preserve">, portanto algumas etapas de seu fluxo são funções implementadas </w:t>
      </w:r>
      <w:r w:rsidR="00612BF4">
        <w:t>pela biblioteca</w:t>
      </w:r>
      <w:r w:rsidR="003D49C3">
        <w:t xml:space="preserve">. O fluxo completo deste </w:t>
      </w:r>
      <w:r w:rsidR="00DF5E39">
        <w:t>módulo</w:t>
      </w:r>
      <w:r w:rsidR="003D49C3">
        <w:t xml:space="preserve"> encontra-se no fluxograma</w:t>
      </w:r>
      <w:ins w:id="2" w:author="Simoes" w:date="2017-10-06T11:49:00Z">
        <w:r w:rsidR="00EE18C9">
          <w:t>, como pode ser visto na Figura XXX</w:t>
        </w:r>
      </w:ins>
      <w:r w:rsidR="003D49C3">
        <w:t xml:space="preserve"> abaixo:</w:t>
      </w:r>
    </w:p>
    <w:p w14:paraId="2EBF9447" w14:textId="77777777" w:rsidR="003D49C3" w:rsidRDefault="005724D3" w:rsidP="00EE18C9">
      <w:pPr>
        <w:pStyle w:val="Texto"/>
        <w:jc w:val="center"/>
        <w:pPrChange w:id="3" w:author="Simoes" w:date="2017-10-06T11:49:00Z">
          <w:pPr>
            <w:pStyle w:val="Texto"/>
            <w:jc w:val="both"/>
          </w:pPr>
        </w:pPrChange>
      </w:pPr>
      <w:r>
        <w:rPr>
          <w:noProof/>
          <w:lang w:eastAsia="pt-BR"/>
        </w:rPr>
        <w:lastRenderedPageBreak/>
        <w:drawing>
          <wp:inline distT="0" distB="0" distL="0" distR="0" wp14:anchorId="09426104" wp14:editId="52908B5A">
            <wp:extent cx="1259838" cy="7858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imgprc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72" cy="79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35CC" w14:textId="77777777" w:rsidR="005724D3" w:rsidRDefault="00EE18C9" w:rsidP="00EE18C9">
      <w:pPr>
        <w:pStyle w:val="Texto"/>
        <w:jc w:val="center"/>
        <w:pPrChange w:id="4" w:author="Simoes" w:date="2017-10-06T11:50:00Z">
          <w:pPr>
            <w:pStyle w:val="Texto"/>
            <w:jc w:val="both"/>
          </w:pPr>
        </w:pPrChange>
      </w:pPr>
      <w:ins w:id="5" w:author="Simoes" w:date="2017-10-06T11:49:00Z">
        <w:r>
          <w:t xml:space="preserve">Figura XXX – </w:t>
        </w:r>
      </w:ins>
      <w:ins w:id="6" w:author="Simoes" w:date="2017-10-06T11:50:00Z">
        <w:r>
          <w:t>Descrição</w:t>
        </w:r>
      </w:ins>
      <w:ins w:id="7" w:author="Simoes" w:date="2017-10-06T11:49:00Z">
        <w:r>
          <w:t xml:space="preserve"> do </w:t>
        </w:r>
      </w:ins>
      <w:ins w:id="8" w:author="Simoes" w:date="2017-10-06T11:50:00Z">
        <w:r>
          <w:t>fluxo completo</w:t>
        </w:r>
        <w:r>
          <w:t xml:space="preserve"> do módulo de processamento de imagens.</w:t>
        </w:r>
      </w:ins>
      <w:del w:id="9" w:author="Simoes" w:date="2017-10-06T11:50:00Z">
        <w:r w:rsidR="003D49C3" w:rsidDel="00EE18C9">
          <w:delText>(Fonte: Autor)</w:delText>
        </w:r>
      </w:del>
    </w:p>
    <w:p w14:paraId="7E2489F4" w14:textId="77777777" w:rsidR="00612BF4" w:rsidRDefault="005724D3" w:rsidP="00EE18C9">
      <w:pPr>
        <w:pStyle w:val="Texto"/>
        <w:jc w:val="both"/>
      </w:pPr>
      <w:r>
        <w:lastRenderedPageBreak/>
        <w:tab/>
        <w:t>O processamento de imagens nesse projeto é uma sucessão de ações em cima da</w:t>
      </w:r>
      <w:r w:rsidR="00612BF4">
        <w:t>s</w:t>
      </w:r>
      <w:r>
        <w:t xml:space="preserve"> im</w:t>
      </w:r>
      <w:r w:rsidR="00612BF4">
        <w:t>agens iniciais, resultando em um vetor de blocos que representa as áreas que serão avaliadas para irrigação. Seu fluxo é simples e não possui nenhum laço de repetição ou rota alternativa, essa sequência de ações é chamada no início do programa e só é executada uma vez.</w:t>
      </w:r>
    </w:p>
    <w:p w14:paraId="5ACD5458" w14:textId="77777777" w:rsidR="005724D3" w:rsidRDefault="00612BF4" w:rsidP="00EE18C9">
      <w:pPr>
        <w:pStyle w:val="Texto"/>
        <w:jc w:val="both"/>
        <w:rPr>
          <w:ins w:id="10" w:author="Simoes" w:date="2017-10-06T11:51:00Z"/>
        </w:rPr>
      </w:pPr>
      <w:r>
        <w:tab/>
        <w:t xml:space="preserve">As imagens que chegam como parâmetro para o programa são juntadas através do método de </w:t>
      </w:r>
      <w:proofErr w:type="spellStart"/>
      <w:r>
        <w:rPr>
          <w:i/>
        </w:rPr>
        <w:t>stitching</w:t>
      </w:r>
      <w:proofErr w:type="spellEnd"/>
      <w:r w:rsidR="00063553">
        <w:t xml:space="preserve"> e a partir desse resultado são feitas as operações necessárias para extrair a informação desejada da imagem. O </w:t>
      </w:r>
      <w:proofErr w:type="spellStart"/>
      <w:r w:rsidR="00063553">
        <w:rPr>
          <w:i/>
        </w:rPr>
        <w:t>blur</w:t>
      </w:r>
      <w:proofErr w:type="spellEnd"/>
      <w:r w:rsidR="00063553">
        <w:t xml:space="preserve">, conversão do espaço BGR (RGB na notação do </w:t>
      </w:r>
      <w:proofErr w:type="spellStart"/>
      <w:r w:rsidR="00063553">
        <w:t>OpenCV</w:t>
      </w:r>
      <w:proofErr w:type="spellEnd"/>
      <w:r w:rsidR="00063553">
        <w:t xml:space="preserve">) para HSV, segmentação da imagem e processamento morfológico são todos métodos implementados pela biblioteca do </w:t>
      </w:r>
      <w:proofErr w:type="spellStart"/>
      <w:r w:rsidR="00063553">
        <w:t>OpenCV</w:t>
      </w:r>
      <w:proofErr w:type="spellEnd"/>
      <w:r w:rsidR="00063553">
        <w:t xml:space="preserve"> e são necessários para manter na imagem somente o que é desejado, que no caso desse projeto é a grama. A partir da imagem gerada por essas operações, são calculados a cor média dos pixels de bloco em bloco, sendo cada bloco um quadrado de lado de 100 </w:t>
      </w:r>
      <w:r w:rsidR="00063553">
        <w:rPr>
          <w:i/>
        </w:rPr>
        <w:t>pixels</w:t>
      </w:r>
      <w:r w:rsidR="00063553">
        <w:t>. Após esse cálculo, todos os pixels dentro da área onde foi calculada a média são “pintados” na cor média. Após essa transformação, é aplicada uma máscara para determinar quais blocos são considerados saudáveis e quais não são. Os blocos considerados não saudáveis, ou blocos que necessitam ser regados, são salvos num vetor que será mandado ao núcleo do programa onde será feito o processo de tomada de decisão.</w:t>
      </w:r>
    </w:p>
    <w:p w14:paraId="122993CE" w14:textId="77777777" w:rsidR="00EE18C9" w:rsidRDefault="00EE18C9" w:rsidP="00EE18C9">
      <w:pPr>
        <w:pStyle w:val="Texto"/>
        <w:jc w:val="both"/>
      </w:pPr>
    </w:p>
    <w:p w14:paraId="60180586" w14:textId="77777777" w:rsidR="00C10738" w:rsidRDefault="00C10738" w:rsidP="00EE18C9">
      <w:pPr>
        <w:pStyle w:val="Subsubtitulo"/>
        <w:jc w:val="both"/>
        <w:rPr>
          <w:sz w:val="24"/>
        </w:rPr>
      </w:pPr>
      <w:r>
        <w:rPr>
          <w:sz w:val="24"/>
        </w:rPr>
        <w:t>3.2.1.3 Tomada de Decisão</w:t>
      </w:r>
    </w:p>
    <w:p w14:paraId="1498CEA8" w14:textId="77777777" w:rsidR="00C10738" w:rsidRDefault="00C10738" w:rsidP="00EE18C9">
      <w:pPr>
        <w:pStyle w:val="Texto"/>
        <w:jc w:val="both"/>
      </w:pPr>
      <w:r>
        <w:tab/>
      </w:r>
      <w:r w:rsidR="005C2A3D">
        <w:t xml:space="preserve">Assim como no processamento de imagens, o fluxo de tomada de decisão é uma sequência de operações </w:t>
      </w:r>
      <w:r w:rsidR="00B654F0">
        <w:t>com a diferença que no final existem duas possibilidades: regar ou não regar o bloco. O fluxograma da tomada de decisão é:</w:t>
      </w:r>
    </w:p>
    <w:p w14:paraId="453CC8DD" w14:textId="77777777" w:rsidR="00B654F0" w:rsidRDefault="00CC58C4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0E3EDEAE" wp14:editId="1CF16AAB">
            <wp:extent cx="2685061" cy="77152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decisa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477" cy="77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AB37" w14:textId="77777777" w:rsidR="00B654F0" w:rsidRDefault="00B654F0" w:rsidP="00EE18C9">
      <w:pPr>
        <w:pStyle w:val="Texto"/>
        <w:jc w:val="both"/>
      </w:pPr>
      <w:del w:id="11" w:author="Simoes" w:date="2017-10-06T11:51:00Z">
        <w:r w:rsidDel="00EE18C9">
          <w:delText>(Fonte: Elaborado pelo autor)</w:delText>
        </w:r>
      </w:del>
      <w:ins w:id="12" w:author="Simoes" w:date="2017-10-06T11:51:00Z">
        <w:r w:rsidR="00EE18C9">
          <w:t>TEMPO &lt;&gt;CLIMA</w:t>
        </w:r>
      </w:ins>
    </w:p>
    <w:p w14:paraId="439F2A28" w14:textId="77777777" w:rsidR="00B654F0" w:rsidRDefault="00B654F0" w:rsidP="00EE18C9">
      <w:pPr>
        <w:pStyle w:val="Texto"/>
        <w:jc w:val="both"/>
      </w:pPr>
      <w:r>
        <w:lastRenderedPageBreak/>
        <w:tab/>
        <w:t xml:space="preserve">As informações do </w:t>
      </w:r>
      <w:commentRangeStart w:id="13"/>
      <w:r>
        <w:t>tempo</w:t>
      </w:r>
      <w:commentRangeEnd w:id="13"/>
      <w:r w:rsidR="00EE18C9">
        <w:rPr>
          <w:rStyle w:val="Refdecomentrio"/>
          <w:rFonts w:asciiTheme="minorHAnsi" w:hAnsiTheme="minorHAnsi"/>
        </w:rPr>
        <w:commentReference w:id="13"/>
      </w:r>
      <w:r>
        <w:t xml:space="preserve"> e do vento são retiradas da internet através de uma linha de comando, já as informações da umidade do solo e insolação são obtidas através dos respectivos sensores. O resultado anterior é lido de um arquivo onde todos os resultados são salvos, como mostrado no fluxograma do núcleo do programa. Por fim, o valor da cor é o módulo do vetor </w:t>
      </w:r>
      <w:r w:rsidR="00F01A63">
        <w:t>diferença entre a cor do bloco e a cor que é o valor inferior no intervalo que define se a grama precisa ser regada, ou seja, é o valor da grama menos saudável</w:t>
      </w:r>
      <w:r w:rsidR="00CC58C4">
        <w:t>.</w:t>
      </w:r>
    </w:p>
    <w:p w14:paraId="4C211DD1" w14:textId="77777777" w:rsidR="00CC58C4" w:rsidRDefault="00CC58C4" w:rsidP="00EE18C9">
      <w:pPr>
        <w:pStyle w:val="Texto"/>
        <w:jc w:val="both"/>
      </w:pPr>
      <w:r>
        <w:tab/>
        <w:t xml:space="preserve">Após a obtenção de todos os valores necessários, faz-se o cálculo da fórmula para decidir se o bloco vai ser regado ou não. A partir da leitura do resultado anterior até o final, o fluxo é o mesmo que o fluxo do </w:t>
      </w:r>
      <w:r>
        <w:rPr>
          <w:i/>
        </w:rPr>
        <w:t>loop</w:t>
      </w:r>
      <w:r>
        <w:t xml:space="preserve"> interior encontrado no Núcleo. Isso acontece pois para a tomada de decisão, não existe uma função que englobe todas as outras do mesmo </w:t>
      </w:r>
      <w:r w:rsidR="00DF5E39">
        <w:t>módulo</w:t>
      </w:r>
      <w:r>
        <w:t xml:space="preserve"> como acontece com o processamento de imagens, portanto, as funções são chamadas individualmente pelo núcleo.</w:t>
      </w:r>
    </w:p>
    <w:p w14:paraId="2D81BA3C" w14:textId="77777777" w:rsidR="00A72104" w:rsidRDefault="00DF5E39" w:rsidP="00EE18C9">
      <w:pPr>
        <w:pStyle w:val="Subsubsubtitulo"/>
        <w:jc w:val="both"/>
      </w:pPr>
      <w:r>
        <w:t xml:space="preserve">3.2.1.4 </w:t>
      </w:r>
      <w:del w:id="14" w:author="Simoes" w:date="2017-10-06T11:52:00Z">
        <w:r w:rsidDel="00EE18C9">
          <w:delText>Sprinklers</w:delText>
        </w:r>
      </w:del>
      <w:ins w:id="15" w:author="Simoes" w:date="2017-10-06T11:52:00Z">
        <w:r w:rsidR="00EE18C9">
          <w:t xml:space="preserve">Aspersor </w:t>
        </w:r>
      </w:ins>
    </w:p>
    <w:p w14:paraId="64D26B6F" w14:textId="77777777" w:rsidR="00DF5E39" w:rsidRDefault="00DF5E39" w:rsidP="00EE18C9">
      <w:pPr>
        <w:pStyle w:val="Texto"/>
        <w:jc w:val="both"/>
      </w:pPr>
      <w:r>
        <w:tab/>
        <w:t xml:space="preserve">O módulo responsável pelos </w:t>
      </w:r>
      <w:commentRangeStart w:id="16"/>
      <w:r>
        <w:t xml:space="preserve">sprinklers </w:t>
      </w:r>
      <w:commentRangeEnd w:id="16"/>
      <w:r w:rsidR="00EE18C9">
        <w:rPr>
          <w:rStyle w:val="Refdecomentrio"/>
          <w:rFonts w:asciiTheme="minorHAnsi" w:hAnsiTheme="minorHAnsi"/>
        </w:rPr>
        <w:commentReference w:id="16"/>
      </w:r>
      <w:r>
        <w:t>é o mais simples, sendo dois métodos os mais importantes: O método responsável por ler os sprinklers de um arquivo e o método que define os jatos. Esse último</w:t>
      </w:r>
      <w:r w:rsidR="00F55F13">
        <w:t xml:space="preserve"> detecta o sprinkler adequado para o bloco que foi passado como parâmetro e</w:t>
      </w:r>
      <w:r>
        <w:t xml:space="preserve"> chama todas as funções</w:t>
      </w:r>
      <w:r w:rsidR="00F55F13">
        <w:t xml:space="preserve"> restantes</w:t>
      </w:r>
      <w:r>
        <w:t xml:space="preserve"> do módulo</w:t>
      </w:r>
      <w:r w:rsidR="00F55F13">
        <w:t>: a do cálculo da distância entre sprinkler e módulo e a do cálculo do ângulo entre sprinkler e módulo. A orientação é determinada na detecção de qual sprinkler será utilizado.</w:t>
      </w:r>
    </w:p>
    <w:p w14:paraId="777060C8" w14:textId="77777777" w:rsidR="00F55F13" w:rsidRDefault="00F55F13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495D119" wp14:editId="3283A804">
            <wp:extent cx="1419225" cy="4758578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sprinkle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719" cy="49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C23B" w14:textId="77777777" w:rsidR="00F55F13" w:rsidRDefault="00F55F13" w:rsidP="00EE18C9">
      <w:pPr>
        <w:pStyle w:val="Texto"/>
        <w:jc w:val="both"/>
      </w:pPr>
      <w:r>
        <w:t>(Fonte: Elaborado pelo autor)</w:t>
      </w:r>
    </w:p>
    <w:p w14:paraId="355128BA" w14:textId="77777777" w:rsidR="00EE18C9" w:rsidRDefault="00EE18C9" w:rsidP="00EE18C9">
      <w:pPr>
        <w:pStyle w:val="Subtitulo"/>
        <w:jc w:val="both"/>
        <w:rPr>
          <w:ins w:id="17" w:author="Simoes" w:date="2017-10-06T11:53:00Z"/>
        </w:rPr>
      </w:pPr>
    </w:p>
    <w:p w14:paraId="05943281" w14:textId="77777777" w:rsidR="00481537" w:rsidRDefault="00481537" w:rsidP="00EE18C9">
      <w:pPr>
        <w:pStyle w:val="Subtitulo"/>
        <w:jc w:val="both"/>
      </w:pPr>
      <w:r>
        <w:t>3.3 Descrição das Atividades Realizadas</w:t>
      </w:r>
    </w:p>
    <w:p w14:paraId="2162248E" w14:textId="77777777" w:rsidR="00481537" w:rsidRDefault="00481537" w:rsidP="00EE18C9">
      <w:pPr>
        <w:pStyle w:val="Texto"/>
        <w:jc w:val="both"/>
      </w:pPr>
      <w:r>
        <w:tab/>
        <w:t xml:space="preserve">Como foi dito na seção anterior, o projeto possui </w:t>
      </w:r>
      <w:commentRangeStart w:id="18"/>
      <w:r>
        <w:t>duas frentes</w:t>
      </w:r>
      <w:commentRangeEnd w:id="18"/>
      <w:r w:rsidR="00EE18C9">
        <w:rPr>
          <w:rStyle w:val="Refdecomentrio"/>
          <w:rFonts w:asciiTheme="minorHAnsi" w:hAnsiTheme="minorHAnsi"/>
        </w:rPr>
        <w:commentReference w:id="18"/>
      </w:r>
      <w:r>
        <w:t xml:space="preserve">: o </w:t>
      </w:r>
      <w:r>
        <w:rPr>
          <w:i/>
        </w:rPr>
        <w:t xml:space="preserve">software </w:t>
      </w:r>
      <w:r>
        <w:t xml:space="preserve">e o </w:t>
      </w:r>
      <w:r>
        <w:rPr>
          <w:i/>
        </w:rPr>
        <w:t>hardware</w:t>
      </w:r>
      <w:r>
        <w:t xml:space="preserve">. Nesta sessão encontra-se a explicação para as implementações de cada módulo e </w:t>
      </w:r>
      <w:r w:rsidRPr="00481537">
        <w:rPr>
          <w:color w:val="FF0000"/>
        </w:rPr>
        <w:t>HARDWARE</w:t>
      </w:r>
      <w:r>
        <w:t>.</w:t>
      </w:r>
    </w:p>
    <w:p w14:paraId="4D211D13" w14:textId="77777777" w:rsidR="00EE18C9" w:rsidRDefault="00EE18C9" w:rsidP="00EE18C9">
      <w:pPr>
        <w:pStyle w:val="Subsubtitulo"/>
        <w:jc w:val="both"/>
        <w:rPr>
          <w:ins w:id="19" w:author="Simoes" w:date="2017-10-06T11:53:00Z"/>
        </w:rPr>
      </w:pPr>
    </w:p>
    <w:p w14:paraId="0A65324E" w14:textId="77777777" w:rsidR="00481537" w:rsidRDefault="00481537" w:rsidP="00EE18C9">
      <w:pPr>
        <w:pStyle w:val="Subsubtitulo"/>
        <w:jc w:val="both"/>
      </w:pPr>
      <w:r>
        <w:t>3.3.1 Software</w:t>
      </w:r>
    </w:p>
    <w:p w14:paraId="674789FD" w14:textId="77777777" w:rsidR="00481537" w:rsidRDefault="00481537" w:rsidP="00EE18C9">
      <w:pPr>
        <w:pStyle w:val="Texto"/>
        <w:jc w:val="both"/>
      </w:pPr>
      <w:r>
        <w:tab/>
        <w:t xml:space="preserve">O software produzido para esse projeto é </w:t>
      </w:r>
      <w:r>
        <w:rPr>
          <w:i/>
        </w:rPr>
        <w:t xml:space="preserve">open </w:t>
      </w:r>
      <w:proofErr w:type="spellStart"/>
      <w:r>
        <w:rPr>
          <w:i/>
        </w:rPr>
        <w:t>source</w:t>
      </w:r>
      <w:proofErr w:type="spellEnd"/>
      <w:r>
        <w:rPr>
          <w:i/>
        </w:rPr>
        <w:t xml:space="preserve"> </w:t>
      </w:r>
      <w:r>
        <w:t xml:space="preserve">e encontra-se em </w:t>
      </w:r>
      <w:hyperlink r:id="rId10" w:history="1">
        <w:r w:rsidR="005F0457" w:rsidRPr="00F073E2">
          <w:rPr>
            <w:rStyle w:val="Hyperlink"/>
          </w:rPr>
          <w:t>https://github.com/pedrosmv/TCC/</w:t>
        </w:r>
      </w:hyperlink>
      <w:r w:rsidR="005F0457">
        <w:t xml:space="preserve"> . O código referente à tomada de decisão, feito na linguagem </w:t>
      </w:r>
      <w:r w:rsidR="005F0457">
        <w:lastRenderedPageBreak/>
        <w:t xml:space="preserve">C++, foi dividido em quatros arquivos, cada um relativo a um módulo e três </w:t>
      </w:r>
      <w:proofErr w:type="spellStart"/>
      <w:r w:rsidR="005F0457">
        <w:t>headers</w:t>
      </w:r>
      <w:proofErr w:type="spellEnd"/>
      <w:r w:rsidR="005F0457">
        <w:t xml:space="preserve">, um para cada módulo menos o núcleo, que não possui função além da </w:t>
      </w:r>
      <w:proofErr w:type="spellStart"/>
      <w:r w:rsidR="005F0457">
        <w:rPr>
          <w:i/>
        </w:rPr>
        <w:t>main</w:t>
      </w:r>
      <w:proofErr w:type="spellEnd"/>
      <w:r w:rsidR="005F0457">
        <w:t>.</w:t>
      </w:r>
    </w:p>
    <w:p w14:paraId="3E859CD5" w14:textId="77777777" w:rsidR="005F0457" w:rsidRDefault="005F0457" w:rsidP="00EE18C9">
      <w:pPr>
        <w:pStyle w:val="Texto"/>
        <w:jc w:val="both"/>
      </w:pPr>
    </w:p>
    <w:p w14:paraId="26DE5CC4" w14:textId="77777777" w:rsidR="005F0457" w:rsidRDefault="005F0457" w:rsidP="00EE18C9">
      <w:pPr>
        <w:pStyle w:val="Subsubsubtitulo"/>
        <w:jc w:val="both"/>
      </w:pPr>
      <w:r>
        <w:t>3.3.1.1 Processamento de Imagem</w:t>
      </w:r>
    </w:p>
    <w:p w14:paraId="3B998652" w14:textId="77777777" w:rsidR="00597F49" w:rsidRPr="00597F49" w:rsidRDefault="00597F49" w:rsidP="00EE18C9">
      <w:pPr>
        <w:pStyle w:val="Subsubsubtitulo"/>
        <w:jc w:val="both"/>
        <w:rPr>
          <w:sz w:val="22"/>
        </w:rPr>
      </w:pPr>
      <w:r w:rsidRPr="00597F49">
        <w:rPr>
          <w:sz w:val="22"/>
        </w:rPr>
        <w:t xml:space="preserve">3.3.1.1.1 </w:t>
      </w:r>
      <w:proofErr w:type="spellStart"/>
      <w:r>
        <w:rPr>
          <w:sz w:val="22"/>
        </w:rPr>
        <w:t>Stitch</w:t>
      </w:r>
      <w:proofErr w:type="spellEnd"/>
    </w:p>
    <w:p w14:paraId="0BC2DDB2" w14:textId="77777777" w:rsidR="00597F49" w:rsidRDefault="00597F49" w:rsidP="00EE18C9">
      <w:pPr>
        <w:pStyle w:val="Subsubsubtitulo"/>
        <w:jc w:val="both"/>
      </w:pPr>
    </w:p>
    <w:p w14:paraId="4DBFAA57" w14:textId="77777777" w:rsidR="005F0457" w:rsidRDefault="005F0457" w:rsidP="00EE18C9">
      <w:pPr>
        <w:pStyle w:val="Texto"/>
        <w:jc w:val="both"/>
      </w:pPr>
      <w:r>
        <w:tab/>
        <w:t>A primeira função do módulo de processamento de imagens é</w:t>
      </w:r>
      <w:r w:rsidR="00FC434C">
        <w:t xml:space="preserve"> </w:t>
      </w:r>
      <w:commentRangeStart w:id="20"/>
      <w:proofErr w:type="spellStart"/>
      <w:r w:rsidR="00FC434C">
        <w:t>stitch</w:t>
      </w:r>
      <w:commentRangeEnd w:id="20"/>
      <w:proofErr w:type="spellEnd"/>
      <w:r w:rsidR="00847B6A">
        <w:rPr>
          <w:rStyle w:val="Refdecomentrio"/>
          <w:rFonts w:asciiTheme="minorHAnsi" w:hAnsiTheme="minorHAnsi"/>
        </w:rPr>
        <w:commentReference w:id="20"/>
      </w:r>
      <w:r>
        <w:t>:</w:t>
      </w:r>
    </w:p>
    <w:p w14:paraId="4CF699AE" w14:textId="77777777" w:rsidR="005F0457" w:rsidRDefault="005F0457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7FD165B6" wp14:editId="1F37E32B">
            <wp:extent cx="3248025" cy="276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8C64" w14:textId="77777777" w:rsidR="00FC434C" w:rsidRDefault="005F0457" w:rsidP="00EE18C9">
      <w:pPr>
        <w:pStyle w:val="Texto"/>
        <w:ind w:firstLine="720"/>
        <w:jc w:val="both"/>
      </w:pPr>
      <w:r>
        <w:t xml:space="preserve">Os seus argumentos, </w:t>
      </w:r>
      <w:proofErr w:type="spellStart"/>
      <w:r>
        <w:rPr>
          <w:i/>
        </w:rPr>
        <w:t>argc</w:t>
      </w:r>
      <w:proofErr w:type="spellEnd"/>
      <w:r>
        <w:rPr>
          <w:i/>
        </w:rPr>
        <w:t xml:space="preserve"> </w:t>
      </w:r>
      <w:r>
        <w:t xml:space="preserve">e </w:t>
      </w:r>
      <w:proofErr w:type="spellStart"/>
      <w:r>
        <w:rPr>
          <w:i/>
        </w:rPr>
        <w:t>argv</w:t>
      </w:r>
      <w:proofErr w:type="spellEnd"/>
      <w:r>
        <w:t xml:space="preserve"> são os mesmos recebidos pela </w:t>
      </w:r>
      <w:proofErr w:type="spellStart"/>
      <w:r>
        <w:rPr>
          <w:i/>
        </w:rPr>
        <w:t>main</w:t>
      </w:r>
      <w:proofErr w:type="spellEnd"/>
      <w:r>
        <w:t xml:space="preserve"> passados via linha de comando. O inteiro </w:t>
      </w:r>
      <w:proofErr w:type="spellStart"/>
      <w:r>
        <w:rPr>
          <w:i/>
        </w:rPr>
        <w:t>argc</w:t>
      </w:r>
      <w:proofErr w:type="spellEnd"/>
      <w:r>
        <w:t xml:space="preserve"> é um valor que indica a quantidade </w:t>
      </w:r>
      <w:r w:rsidR="00FC434C">
        <w:t xml:space="preserve">de argumentos que foram passados na chamada do programa. Já </w:t>
      </w:r>
      <w:proofErr w:type="spellStart"/>
      <w:r w:rsidR="00FC434C" w:rsidRPr="00FC434C">
        <w:rPr>
          <w:i/>
        </w:rPr>
        <w:t>argv</w:t>
      </w:r>
      <w:proofErr w:type="spellEnd"/>
      <w:r w:rsidR="00FC434C">
        <w:t xml:space="preserve"> é um vetor do tipo </w:t>
      </w:r>
      <w:r w:rsidR="00FC434C">
        <w:rPr>
          <w:i/>
        </w:rPr>
        <w:t>char</w:t>
      </w:r>
      <w:r w:rsidR="00FC434C">
        <w:t xml:space="preserve"> que contém os argumentos. É necessário atentar-se para o fato que </w:t>
      </w:r>
      <w:proofErr w:type="spellStart"/>
      <w:r w:rsidR="00FC434C">
        <w:rPr>
          <w:i/>
        </w:rPr>
        <w:t>argv</w:t>
      </w:r>
      <w:proofErr w:type="spellEnd"/>
      <w:r w:rsidR="00FC434C">
        <w:rPr>
          <w:i/>
        </w:rPr>
        <w:t xml:space="preserve">[0] </w:t>
      </w:r>
      <w:r w:rsidR="00FC434C">
        <w:t>é o nome do programa, portanto os argumentos encontram-se nas posições posteriores.</w:t>
      </w:r>
    </w:p>
    <w:p w14:paraId="6480AC8C" w14:textId="77777777" w:rsidR="00FC434C" w:rsidRDefault="00FC434C" w:rsidP="00EE18C9">
      <w:pPr>
        <w:pStyle w:val="Texto"/>
        <w:jc w:val="both"/>
      </w:pPr>
      <w:r>
        <w:tab/>
        <w:t xml:space="preserve">O tipo de retorno da função, </w:t>
      </w:r>
      <w:proofErr w:type="spellStart"/>
      <w:r>
        <w:t>Mat</w:t>
      </w:r>
      <w:proofErr w:type="spellEnd"/>
      <w:r>
        <w:t xml:space="preserve">, é um tipo definido pela biblioteca </w:t>
      </w:r>
      <w:proofErr w:type="spellStart"/>
      <w:r>
        <w:t>OpenCV</w:t>
      </w:r>
      <w:proofErr w:type="spellEnd"/>
      <w:r>
        <w:t xml:space="preserve">, que representa um </w:t>
      </w:r>
      <w:proofErr w:type="spellStart"/>
      <w:r>
        <w:rPr>
          <w:i/>
        </w:rPr>
        <w:t>array</w:t>
      </w:r>
      <w:proofErr w:type="spellEnd"/>
      <w:r>
        <w:rPr>
          <w:i/>
        </w:rPr>
        <w:t xml:space="preserve"> </w:t>
      </w:r>
      <w:r>
        <w:t>de canal simples ou multicanal que pode armazenar imagens. No caso da função aqui citada o retorno é uma imagem, união das imagens passadas por argumento.</w:t>
      </w:r>
    </w:p>
    <w:p w14:paraId="376856FE" w14:textId="77777777" w:rsidR="00FC434C" w:rsidRDefault="00E010C1" w:rsidP="00EE18C9">
      <w:pPr>
        <w:pStyle w:val="Texto"/>
        <w:jc w:val="both"/>
      </w:pPr>
      <w:r>
        <w:tab/>
        <w:t xml:space="preserve">As imagens presentes no vetor </w:t>
      </w:r>
      <w:proofErr w:type="spellStart"/>
      <w:r>
        <w:rPr>
          <w:i/>
        </w:rPr>
        <w:t>argv</w:t>
      </w:r>
      <w:proofErr w:type="spellEnd"/>
      <w:r>
        <w:t xml:space="preserve"> são lidas e colocadas num vetor de imagens do tipo </w:t>
      </w:r>
      <w:proofErr w:type="spellStart"/>
      <w:r>
        <w:t>Mat</w:t>
      </w:r>
      <w:proofErr w:type="spellEnd"/>
      <w:r>
        <w:t xml:space="preserve"> chamado “</w:t>
      </w:r>
      <w:proofErr w:type="spellStart"/>
      <w:r>
        <w:t>imgs</w:t>
      </w:r>
      <w:proofErr w:type="spellEnd"/>
      <w:r>
        <w:t xml:space="preserve">” e esse vetor será utilizado pelo método </w:t>
      </w:r>
      <w:proofErr w:type="spellStart"/>
      <w:r>
        <w:t>stitch</w:t>
      </w:r>
      <w:proofErr w:type="spellEnd"/>
      <w:r>
        <w:t xml:space="preserve"> do objeto </w:t>
      </w:r>
      <w:proofErr w:type="spellStart"/>
      <w:r>
        <w:t>sitcher</w:t>
      </w:r>
      <w:proofErr w:type="spellEnd"/>
      <w:r>
        <w:t>, como é possível observar na imagem abaixo:</w:t>
      </w:r>
    </w:p>
    <w:p w14:paraId="38DE29D6" w14:textId="77777777" w:rsidR="00E010C1" w:rsidRDefault="00E010C1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3E129966" wp14:editId="6A93C168">
            <wp:extent cx="5581650" cy="1123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CF3C" w14:textId="77777777" w:rsidR="00E010C1" w:rsidRDefault="00E010C1" w:rsidP="00EE18C9">
      <w:pPr>
        <w:pStyle w:val="Texto"/>
        <w:jc w:val="both"/>
      </w:pPr>
      <w:r>
        <w:tab/>
        <w:t>A imagem resultado, presente em pano, é o retorno da função.</w:t>
      </w:r>
    </w:p>
    <w:p w14:paraId="66D5F820" w14:textId="77777777" w:rsidR="00447659" w:rsidRDefault="00447659" w:rsidP="00EE18C9">
      <w:pPr>
        <w:pStyle w:val="Texto"/>
        <w:jc w:val="both"/>
      </w:pPr>
      <w:r>
        <w:tab/>
        <w:t>Nesse projeto, durante o desenvolvimento, as imagens de entrada foram:</w:t>
      </w:r>
    </w:p>
    <w:p w14:paraId="399CE0D5" w14:textId="77777777" w:rsidR="00447659" w:rsidRDefault="00447659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16FAD70" wp14:editId="745D88C9">
            <wp:extent cx="5972175" cy="3194685"/>
            <wp:effectExtent l="0" t="0" r="952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putstich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12DC" w14:textId="77777777" w:rsidR="00447659" w:rsidRDefault="00447659" w:rsidP="00EE18C9">
      <w:pPr>
        <w:pStyle w:val="Texto"/>
        <w:jc w:val="both"/>
      </w:pPr>
      <w:r>
        <w:tab/>
        <w:t>Após a chamada da função, o resultado foi:</w:t>
      </w:r>
    </w:p>
    <w:p w14:paraId="4A6266B3" w14:textId="77777777" w:rsidR="00447659" w:rsidRDefault="00447659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435584D3" wp14:editId="42D56B98">
            <wp:extent cx="5972175" cy="447865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eld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0AC6A1" w14:textId="77777777" w:rsidR="00E010C1" w:rsidRDefault="00E010C1" w:rsidP="00EE18C9">
      <w:pPr>
        <w:pStyle w:val="sub5titulo"/>
        <w:jc w:val="both"/>
      </w:pPr>
      <w:r>
        <w:lastRenderedPageBreak/>
        <w:t xml:space="preserve">3.3.1.1.2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</w:p>
    <w:p w14:paraId="0472F405" w14:textId="77777777" w:rsidR="00E010C1" w:rsidRDefault="00E010C1" w:rsidP="00EE18C9">
      <w:pPr>
        <w:pStyle w:val="sub5titulo"/>
        <w:jc w:val="both"/>
      </w:pPr>
      <w:r>
        <w:rPr>
          <w:noProof/>
          <w:lang w:eastAsia="pt-BR"/>
        </w:rPr>
        <w:drawing>
          <wp:inline distT="0" distB="0" distL="0" distR="0" wp14:anchorId="108D7100" wp14:editId="1D34CB1E">
            <wp:extent cx="5972175" cy="278765"/>
            <wp:effectExtent l="0" t="0" r="952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1C03" w14:textId="77777777" w:rsidR="00E010C1" w:rsidRDefault="00E010C1" w:rsidP="00EE18C9">
      <w:pPr>
        <w:pStyle w:val="Texto"/>
        <w:jc w:val="both"/>
      </w:pPr>
      <w:r>
        <w:tab/>
      </w:r>
      <w:commentRangeStart w:id="21"/>
      <w:r>
        <w:t xml:space="preserve">Essa função é o método principal do módulo de processamento de imagens. É ela que vai chamar todas as outras funções, exceto a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 xml:space="preserve">), </w:t>
      </w:r>
      <w:r w:rsidR="00CE6557">
        <w:t>e extrair o vetor de blocos que será utilizado pelo núcleo do programa.</w:t>
      </w:r>
      <w:commentRangeEnd w:id="21"/>
      <w:r w:rsidR="00847B6A">
        <w:rPr>
          <w:rStyle w:val="Refdecomentrio"/>
          <w:rFonts w:asciiTheme="minorHAnsi" w:hAnsiTheme="minorHAnsi"/>
        </w:rPr>
        <w:commentReference w:id="21"/>
      </w:r>
    </w:p>
    <w:p w14:paraId="572781C5" w14:textId="77777777" w:rsidR="00CE6557" w:rsidRDefault="00CE6557" w:rsidP="00EE18C9">
      <w:pPr>
        <w:pStyle w:val="Texto"/>
        <w:jc w:val="both"/>
      </w:pPr>
      <w:r>
        <w:tab/>
        <w:t xml:space="preserve">Esse vetor de blocos, que é o tipo do retorno da função é um vetor da </w:t>
      </w:r>
      <w:proofErr w:type="spellStart"/>
      <w:r>
        <w:rPr>
          <w:i/>
        </w:rPr>
        <w:t>struct</w:t>
      </w:r>
      <w:proofErr w:type="spellEnd"/>
      <w:r>
        <w:t xml:space="preserve"> </w:t>
      </w:r>
      <w:proofErr w:type="spellStart"/>
      <w:r>
        <w:t>map_block</w:t>
      </w:r>
      <w:proofErr w:type="spellEnd"/>
      <w:r>
        <w:t xml:space="preserve">, determinada no </w:t>
      </w:r>
      <w:r>
        <w:rPr>
          <w:i/>
        </w:rPr>
        <w:t xml:space="preserve">header </w:t>
      </w:r>
      <w:r>
        <w:t>do módulo</w:t>
      </w:r>
      <w:r w:rsidR="00E60764">
        <w:t xml:space="preserve">, </w:t>
      </w:r>
      <w:proofErr w:type="spellStart"/>
      <w:r w:rsidR="00E60764">
        <w:t>imageprocessing.h</w:t>
      </w:r>
      <w:proofErr w:type="spellEnd"/>
      <w:r>
        <w:t>:</w:t>
      </w:r>
    </w:p>
    <w:p w14:paraId="21AA44E0" w14:textId="77777777" w:rsidR="00CE6557" w:rsidRPr="00CE6557" w:rsidRDefault="00FD76B6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0D6107A2" wp14:editId="5E6E7B23">
            <wp:extent cx="3143250" cy="1552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C2104D7" w14:textId="77777777" w:rsidR="00E010C1" w:rsidRDefault="00E010C1" w:rsidP="00EE18C9">
      <w:pPr>
        <w:pStyle w:val="sub5titulo"/>
        <w:jc w:val="both"/>
      </w:pPr>
      <w:r>
        <w:tab/>
      </w:r>
    </w:p>
    <w:p w14:paraId="39C3802D" w14:textId="77777777" w:rsidR="00E010C1" w:rsidRDefault="00CE6557" w:rsidP="00EE18C9">
      <w:pPr>
        <w:pStyle w:val="Texto"/>
        <w:jc w:val="both"/>
      </w:pPr>
      <w:r>
        <w:tab/>
        <w:t xml:space="preserve">Nessa </w:t>
      </w:r>
      <w:proofErr w:type="spellStart"/>
      <w:r>
        <w:t>struct</w:t>
      </w:r>
      <w:proofErr w:type="spellEnd"/>
      <w:r>
        <w:t xml:space="preserve"> estão agrupados os valores: x, posição X do bloco no mapa de pixels; y, posição Y do bloco no mapa de pixels; regado, uma variável booleana que diz se o bloco foi regado ou não</w:t>
      </w:r>
      <w:r w:rsidR="00E60764">
        <w:t xml:space="preserve"> e</w:t>
      </w:r>
      <w:r>
        <w:t xml:space="preserve"> </w:t>
      </w:r>
      <w:proofErr w:type="spellStart"/>
      <w:r>
        <w:t>dif_cor</w:t>
      </w:r>
      <w:proofErr w:type="spellEnd"/>
      <w:r>
        <w:t xml:space="preserve">, o valor da diferença entre a cor do bloco e a cor que é </w:t>
      </w:r>
      <w:r w:rsidR="00F01A63">
        <w:t>o valor inferior no intervalo que define se a grama precisa ser regada, ou seja, é o valor da grama menos saudável</w:t>
      </w:r>
      <w:r w:rsidR="00FD76B6">
        <w:t>.</w:t>
      </w:r>
    </w:p>
    <w:p w14:paraId="1C19108C" w14:textId="77777777" w:rsidR="00E60764" w:rsidRDefault="00E60764" w:rsidP="00EE18C9">
      <w:pPr>
        <w:pStyle w:val="Texto"/>
        <w:jc w:val="both"/>
      </w:pPr>
      <w:r>
        <w:tab/>
        <w:t xml:space="preserve">Como argumentos, </w:t>
      </w:r>
      <w:proofErr w:type="spellStart"/>
      <w:r>
        <w:t>image_processing</w:t>
      </w:r>
      <w:proofErr w:type="spellEnd"/>
      <w:r>
        <w:t xml:space="preserve"> recebe a imagem gerada pela função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 xml:space="preserve">) e o endereço de dois ponteiros, </w:t>
      </w:r>
      <w:proofErr w:type="spellStart"/>
      <w:r>
        <w:t>max_col</w:t>
      </w:r>
      <w:proofErr w:type="spellEnd"/>
      <w:r>
        <w:t xml:space="preserve"> representando o número máximo de colunas e </w:t>
      </w:r>
      <w:proofErr w:type="spellStart"/>
      <w:r>
        <w:t>max_linha</w:t>
      </w:r>
      <w:proofErr w:type="spellEnd"/>
      <w:r>
        <w:t xml:space="preserve"> representando o número máximo de linhas. Essas variáveis são utilizadas no módulo do sprinkler e, portanto, seus valores são atribuídos no módulo de processamento de imagens, único local onde esse valor é acessível.</w:t>
      </w:r>
    </w:p>
    <w:p w14:paraId="089C884E" w14:textId="77777777" w:rsidR="00E60764" w:rsidRDefault="00E60764" w:rsidP="00EE18C9">
      <w:pPr>
        <w:pStyle w:val="Texto"/>
        <w:jc w:val="both"/>
      </w:pPr>
      <w:r>
        <w:tab/>
        <w:t>A primeira parte dessa função é definir o intervalo de cores que define a área de interesse da imagem, no nosso caso, o gramado</w:t>
      </w:r>
      <w:r w:rsidR="00F01A63">
        <w:t xml:space="preserve"> (</w:t>
      </w:r>
      <w:proofErr w:type="spellStart"/>
      <w:r w:rsidR="00F01A63">
        <w:t>field_range</w:t>
      </w:r>
      <w:proofErr w:type="spellEnd"/>
      <w:r w:rsidR="00F01A63">
        <w:t>)</w:t>
      </w:r>
      <w:r>
        <w:t xml:space="preserve"> e o intervalo em que o gramado </w:t>
      </w:r>
      <w:r w:rsidR="00F01A63">
        <w:t>necessita de água (</w:t>
      </w:r>
      <w:proofErr w:type="spellStart"/>
      <w:r w:rsidR="00F01A63">
        <w:t>limites_rgb</w:t>
      </w:r>
      <w:proofErr w:type="spellEnd"/>
      <w:r w:rsidR="00F01A63">
        <w:t>)</w:t>
      </w:r>
      <w:r>
        <w:t>.</w:t>
      </w:r>
      <w:r w:rsidR="00F01A63">
        <w:t xml:space="preserve"> Os valores usados nesse projeto foram definidos na </w:t>
      </w:r>
      <w:r w:rsidR="00F01A63" w:rsidRPr="00F01A63">
        <w:rPr>
          <w:highlight w:val="yellow"/>
        </w:rPr>
        <w:t>monografia do Tiago</w:t>
      </w:r>
      <w:r w:rsidR="00F01A63">
        <w:t>.</w:t>
      </w:r>
    </w:p>
    <w:p w14:paraId="7825C9B6" w14:textId="77777777" w:rsidR="00F01A63" w:rsidRDefault="00F01A63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4F76CAC6" wp14:editId="1B4DFEB3">
            <wp:extent cx="4038600" cy="1409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3FDB" w14:textId="77777777" w:rsidR="00E33359" w:rsidRDefault="00E33359" w:rsidP="00EE18C9">
      <w:pPr>
        <w:pStyle w:val="Texto"/>
        <w:jc w:val="both"/>
      </w:pPr>
    </w:p>
    <w:p w14:paraId="23768E66" w14:textId="77777777" w:rsidR="00E33359" w:rsidRDefault="00E33359" w:rsidP="00EE18C9">
      <w:pPr>
        <w:pStyle w:val="Texto"/>
        <w:jc w:val="both"/>
      </w:pPr>
    </w:p>
    <w:p w14:paraId="1641B0BB" w14:textId="77777777" w:rsidR="00E33359" w:rsidRDefault="00D67B9A" w:rsidP="00EE18C9">
      <w:pPr>
        <w:pStyle w:val="Texto"/>
        <w:jc w:val="both"/>
      </w:pPr>
      <w:r>
        <w:tab/>
        <w:t>Após a definição dos intervalos, são definidas algumas variáveis que são utilizadas entre todas as funções:</w:t>
      </w:r>
    </w:p>
    <w:p w14:paraId="7125A8F5" w14:textId="77777777" w:rsidR="00D67B9A" w:rsidRDefault="00D67B9A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1A30DAAB" wp14:editId="5F418A17">
            <wp:extent cx="4552950" cy="10763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B398" w14:textId="77777777" w:rsidR="00D67B9A" w:rsidRDefault="00D67B9A" w:rsidP="00EE18C9">
      <w:pPr>
        <w:pStyle w:val="Texto"/>
        <w:jc w:val="both"/>
      </w:pPr>
      <w:r>
        <w:tab/>
        <w:t xml:space="preserve">Essas variáveis estão relacionadas com a divisão da imagem em blocos, </w:t>
      </w:r>
      <w:proofErr w:type="spellStart"/>
      <w:r>
        <w:t>quad_dim</w:t>
      </w:r>
      <w:proofErr w:type="spellEnd"/>
      <w:r>
        <w:t xml:space="preserve"> é a quantidade de pixels que formam um lado do bloco, </w:t>
      </w:r>
      <w:proofErr w:type="spellStart"/>
      <w:r>
        <w:t>black_pixel_maximum</w:t>
      </w:r>
      <w:proofErr w:type="spellEnd"/>
      <w:r>
        <w:t xml:space="preserve"> define a quantidade máxima de pixels que podem ser pretos dentro de um bloco e </w:t>
      </w:r>
      <w:proofErr w:type="spellStart"/>
      <w:r>
        <w:t>quad_linha</w:t>
      </w:r>
      <w:proofErr w:type="spellEnd"/>
      <w:r>
        <w:t xml:space="preserve"> e </w:t>
      </w:r>
      <w:proofErr w:type="spellStart"/>
      <w:r>
        <w:t>quad_col</w:t>
      </w:r>
      <w:proofErr w:type="spellEnd"/>
      <w:r>
        <w:t xml:space="preserve"> representam o número de blocos no eixo Y e X da imagem respectivamente.</w:t>
      </w:r>
    </w:p>
    <w:p w14:paraId="572999F8" w14:textId="77777777" w:rsidR="00D67B9A" w:rsidRDefault="00D67B9A" w:rsidP="00EE18C9">
      <w:pPr>
        <w:pStyle w:val="Texto"/>
        <w:jc w:val="both"/>
      </w:pPr>
      <w:r>
        <w:tab/>
      </w:r>
      <w:r w:rsidR="008B11CC">
        <w:t>O próximo passo da função é aplicar as operações necessárias para poder extrair da imagem as informações desejadas.</w:t>
      </w:r>
      <w:r w:rsidR="00F658F8">
        <w:t xml:space="preserve"> A primeira parte utiliza apenas funções implementadas pelo </w:t>
      </w:r>
      <w:proofErr w:type="spellStart"/>
      <w:r w:rsidR="00F658F8">
        <w:t>OpenCV</w:t>
      </w:r>
      <w:proofErr w:type="spellEnd"/>
      <w:r w:rsidR="00F658F8">
        <w:t xml:space="preserve">, resultando em uma imagem </w:t>
      </w:r>
      <w:r w:rsidR="00D37D7D">
        <w:t xml:space="preserve">em preto e branco onde o branco é </w:t>
      </w:r>
      <w:r w:rsidR="007119B8">
        <w:t>gramado e o preto é o que não deve ser considerado nas próximas operações.</w:t>
      </w:r>
    </w:p>
    <w:p w14:paraId="7204B16E" w14:textId="77777777" w:rsidR="007119B8" w:rsidRDefault="007119B8" w:rsidP="00EE18C9">
      <w:pPr>
        <w:pStyle w:val="Texto"/>
        <w:jc w:val="both"/>
      </w:pPr>
      <w:r>
        <w:tab/>
        <w:t>A primeira dessas funções é</w:t>
      </w:r>
      <w:r w:rsidR="00447659">
        <w:t xml:space="preserve"> a </w:t>
      </w:r>
      <w:proofErr w:type="spellStart"/>
      <w:r w:rsidR="00447659">
        <w:t>blur</w:t>
      </w:r>
      <w:proofErr w:type="spellEnd"/>
      <w:r w:rsidR="00447659">
        <w:t>, usada para suavizar a imagem</w:t>
      </w:r>
      <w:r>
        <w:t>:</w:t>
      </w:r>
    </w:p>
    <w:p w14:paraId="3917D035" w14:textId="77777777" w:rsidR="007119B8" w:rsidRDefault="007119B8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705B887E" wp14:editId="02903872">
            <wp:extent cx="3067050" cy="257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B55D9" w14:textId="77777777" w:rsidR="007119B8" w:rsidRDefault="00447659" w:rsidP="00EE18C9">
      <w:pPr>
        <w:pStyle w:val="Texto"/>
        <w:jc w:val="both"/>
      </w:pPr>
      <w:r>
        <w:t>O resultado pode ser visto na figura abaixo:</w:t>
      </w:r>
    </w:p>
    <w:p w14:paraId="1F394272" w14:textId="77777777" w:rsidR="00447659" w:rsidRDefault="00447659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1D22BD4" wp14:editId="26E8499F">
            <wp:extent cx="4635993" cy="3476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r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06" cy="35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D65E" w14:textId="77777777" w:rsidR="00C034E4" w:rsidRDefault="00447659" w:rsidP="00EE18C9">
      <w:pPr>
        <w:pStyle w:val="Texto"/>
        <w:jc w:val="both"/>
      </w:pPr>
      <w:r>
        <w:tab/>
        <w:t xml:space="preserve">Após </w:t>
      </w:r>
      <w:r w:rsidR="006C0E2D">
        <w:t xml:space="preserve">suavizar a imagem, é feita a conversão do espaço de cores BGR (RGB na notação do </w:t>
      </w:r>
      <w:proofErr w:type="spellStart"/>
      <w:r w:rsidR="006C0E2D">
        <w:t>OpenCV</w:t>
      </w:r>
      <w:proofErr w:type="spellEnd"/>
      <w:r w:rsidR="006C0E2D">
        <w:t>) para HSV</w:t>
      </w:r>
      <w:r w:rsidR="00C034E4">
        <w:t>:</w:t>
      </w:r>
    </w:p>
    <w:p w14:paraId="6B4AD4DF" w14:textId="77777777" w:rsidR="00C034E4" w:rsidRDefault="00C034E4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385D2F01" wp14:editId="69E115D3">
            <wp:extent cx="3933825" cy="2667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719D" w14:textId="77777777" w:rsidR="00447659" w:rsidRDefault="00C034E4" w:rsidP="00EE18C9">
      <w:pPr>
        <w:pStyle w:val="Texto"/>
        <w:jc w:val="both"/>
      </w:pPr>
      <w:r>
        <w:tab/>
        <w:t>O</w:t>
      </w:r>
      <w:r w:rsidR="006C0E2D">
        <w:t xml:space="preserve"> resultado pode ser visto na figura abaixo:</w:t>
      </w:r>
    </w:p>
    <w:p w14:paraId="07745E98" w14:textId="77777777" w:rsidR="006C0E2D" w:rsidRDefault="006C0E2D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7B0F1F08" wp14:editId="0E267EE1">
            <wp:extent cx="4648694" cy="3486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sv_field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0" cy="3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966F" w14:textId="77777777" w:rsidR="00C034E4" w:rsidRDefault="00C034E4" w:rsidP="00EE18C9">
      <w:pPr>
        <w:pStyle w:val="Texto"/>
        <w:jc w:val="both"/>
      </w:pPr>
    </w:p>
    <w:p w14:paraId="1F60D00E" w14:textId="77777777" w:rsidR="00C034E4" w:rsidRDefault="00C034E4" w:rsidP="00EE18C9">
      <w:pPr>
        <w:pStyle w:val="Texto"/>
        <w:jc w:val="both"/>
      </w:pPr>
      <w:r>
        <w:tab/>
        <w:t xml:space="preserve">Com a imagem no espaço de cor HSV, é feita a segmentação na imagem, usando como intervalo de </w:t>
      </w:r>
      <w:proofErr w:type="spellStart"/>
      <w:r>
        <w:rPr>
          <w:i/>
        </w:rPr>
        <w:t>treshold</w:t>
      </w:r>
      <w:proofErr w:type="spellEnd"/>
      <w:r>
        <w:rPr>
          <w:i/>
        </w:rPr>
        <w:t xml:space="preserve"> </w:t>
      </w:r>
      <w:r>
        <w:t xml:space="preserve">o intervalo </w:t>
      </w:r>
      <w:proofErr w:type="spellStart"/>
      <w:r>
        <w:t>field_range</w:t>
      </w:r>
      <w:proofErr w:type="spellEnd"/>
      <w:r>
        <w:t>, que vai delimitar o que é gramado e o que não é:</w:t>
      </w:r>
    </w:p>
    <w:p w14:paraId="601A779C" w14:textId="77777777" w:rsidR="00C034E4" w:rsidRDefault="00C034E4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75DE32B6" wp14:editId="684C5A10">
            <wp:extent cx="5972175" cy="2190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834C" w14:textId="77777777" w:rsidR="00C034E4" w:rsidRDefault="00C034E4" w:rsidP="00EE18C9">
      <w:pPr>
        <w:pStyle w:val="Texto"/>
        <w:jc w:val="both"/>
      </w:pPr>
      <w:r>
        <w:tab/>
        <w:t>Como na imagem utilizada para teste não há nada além de gramado, o resultado, que pode ser visto na figura X, não apresenta uma região em preto, apenas pequenos pontos, que serão corrigidos pelo processo morfológico:</w:t>
      </w:r>
    </w:p>
    <w:p w14:paraId="2198DC78" w14:textId="77777777" w:rsidR="00C034E4" w:rsidRDefault="00C034E4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54281205" wp14:editId="20482D79">
            <wp:extent cx="5972175" cy="49784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A3C4" w14:textId="77777777" w:rsidR="00C034E4" w:rsidRPr="00C034E4" w:rsidRDefault="00C034E4" w:rsidP="00EE18C9">
      <w:pPr>
        <w:pStyle w:val="Texto"/>
        <w:jc w:val="both"/>
      </w:pPr>
      <w:r>
        <w:tab/>
        <w:t xml:space="preserve">O processo morfológico encarrega-se de eliminar as imperfeições do </w:t>
      </w:r>
      <w:proofErr w:type="spellStart"/>
      <w:r>
        <w:rPr>
          <w:i/>
        </w:rPr>
        <w:t>tresholding</w:t>
      </w:r>
      <w:proofErr w:type="spellEnd"/>
      <w:r>
        <w:t>, resultando na figura Y.</w:t>
      </w:r>
    </w:p>
    <w:p w14:paraId="63ED4435" w14:textId="77777777" w:rsidR="00C034E4" w:rsidRDefault="00C034E4" w:rsidP="00EE18C9">
      <w:pPr>
        <w:pStyle w:val="Texto"/>
        <w:jc w:val="both"/>
      </w:pPr>
      <w:r>
        <w:rPr>
          <w:noProof/>
          <w:lang w:eastAsia="pt-BR"/>
        </w:rPr>
        <w:lastRenderedPageBreak/>
        <w:drawing>
          <wp:inline distT="0" distB="0" distL="0" distR="0" wp14:anchorId="0C0544C4" wp14:editId="412BC375">
            <wp:extent cx="4419600" cy="3314348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segmentada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97" cy="33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E9354" w14:textId="77777777" w:rsidR="00C034E4" w:rsidRDefault="00C034E4" w:rsidP="00EE18C9">
      <w:pPr>
        <w:pStyle w:val="Texto"/>
        <w:jc w:val="both"/>
      </w:pPr>
      <w:r>
        <w:t>(Segmentação)</w:t>
      </w:r>
    </w:p>
    <w:p w14:paraId="6746B8DB" w14:textId="77777777" w:rsidR="00C034E4" w:rsidRDefault="00C034E4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46F63872" wp14:editId="6EE03831">
            <wp:extent cx="4648694" cy="3486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cess morfologico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75" cy="34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A45E" w14:textId="77777777" w:rsidR="00C034E4" w:rsidRDefault="00C034E4" w:rsidP="00EE18C9">
      <w:pPr>
        <w:pStyle w:val="Texto"/>
        <w:jc w:val="both"/>
      </w:pPr>
      <w:r>
        <w:t>(Processamento morfológico)</w:t>
      </w:r>
    </w:p>
    <w:p w14:paraId="5B6478D2" w14:textId="77777777" w:rsidR="00C034E4" w:rsidRDefault="00C034E4" w:rsidP="00EE18C9">
      <w:pPr>
        <w:pStyle w:val="Texto"/>
        <w:jc w:val="both"/>
      </w:pPr>
    </w:p>
    <w:p w14:paraId="387C05DA" w14:textId="77777777" w:rsidR="00C034E4" w:rsidRDefault="0051287B" w:rsidP="00EE18C9">
      <w:pPr>
        <w:pStyle w:val="Texto"/>
        <w:jc w:val="both"/>
      </w:pPr>
      <w:r>
        <w:lastRenderedPageBreak/>
        <w:tab/>
        <w:t>Após o processamento morfológico, a imagem está pronta para ser processada a fim de fornecer as informações desejadas. A partir da figura Y, é chamada a função:</w:t>
      </w:r>
    </w:p>
    <w:p w14:paraId="08F955D0" w14:textId="77777777" w:rsidR="0051287B" w:rsidRDefault="0051287B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2AD89448" wp14:editId="51BD57F6">
            <wp:extent cx="5972175" cy="127635"/>
            <wp:effectExtent l="0" t="0" r="952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C954" w14:textId="77777777" w:rsidR="0051287B" w:rsidRDefault="0051287B" w:rsidP="00EE18C9">
      <w:pPr>
        <w:pStyle w:val="Texto"/>
        <w:jc w:val="both"/>
      </w:pPr>
      <w:r>
        <w:tab/>
        <w:t>Essa função vai calcular a média das cores dos pixels numa área de 100x100 pixels e pintar todos os pixels dentro dessa área da cor média. O resultado é uma imagem quadriculada, como na figura abaixo</w:t>
      </w:r>
      <w:r w:rsidR="006F7F80">
        <w:t xml:space="preserve"> V</w:t>
      </w:r>
      <w:r>
        <w:t>:</w:t>
      </w:r>
    </w:p>
    <w:p w14:paraId="09018146" w14:textId="77777777" w:rsidR="0051287B" w:rsidRDefault="0051287B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67E44EFB" wp14:editId="3CB6F27D">
            <wp:extent cx="4699704" cy="357187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18" cy="3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012C" w14:textId="77777777" w:rsidR="0051287B" w:rsidRDefault="0051287B" w:rsidP="00EE18C9">
      <w:pPr>
        <w:pStyle w:val="Texto"/>
        <w:jc w:val="both"/>
      </w:pPr>
    </w:p>
    <w:p w14:paraId="4F3EA4F0" w14:textId="77777777" w:rsidR="0051287B" w:rsidRDefault="0051287B" w:rsidP="00EE18C9">
      <w:pPr>
        <w:pStyle w:val="Texto"/>
        <w:jc w:val="both"/>
      </w:pPr>
      <w:r>
        <w:tab/>
        <w:t xml:space="preserve">Nessa imagem, utilizando o intervalo determinado em </w:t>
      </w:r>
      <w:proofErr w:type="spellStart"/>
      <w:r>
        <w:t>limites_rgb</w:t>
      </w:r>
      <w:proofErr w:type="spellEnd"/>
      <w:r>
        <w:t>, será feita outra segmentação, a fim de gerar uma máscara que separará os blocos que devem ser regados daqueles que não devem ser regados.</w:t>
      </w:r>
    </w:p>
    <w:p w14:paraId="314A6E9E" w14:textId="77777777" w:rsidR="0051287B" w:rsidRDefault="0051287B" w:rsidP="00EE18C9">
      <w:pPr>
        <w:pStyle w:val="Texto"/>
        <w:jc w:val="both"/>
      </w:pPr>
      <w:r>
        <w:tab/>
        <w:t>A máscara é gerada pela função:</w:t>
      </w:r>
    </w:p>
    <w:p w14:paraId="0F827EAA" w14:textId="77777777" w:rsidR="0051287B" w:rsidRDefault="0051287B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51817030" wp14:editId="6DB9C5EA">
            <wp:extent cx="5133975" cy="285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FC61" w14:textId="77777777" w:rsidR="000504E5" w:rsidRDefault="000504E5" w:rsidP="00EE18C9">
      <w:pPr>
        <w:pStyle w:val="Texto"/>
        <w:jc w:val="both"/>
      </w:pPr>
    </w:p>
    <w:p w14:paraId="2A7BC6B1" w14:textId="77777777" w:rsidR="000504E5" w:rsidRDefault="000504E5" w:rsidP="00EE18C9">
      <w:pPr>
        <w:pStyle w:val="Texto"/>
        <w:jc w:val="both"/>
      </w:pPr>
    </w:p>
    <w:p w14:paraId="698249A4" w14:textId="77777777" w:rsidR="000504E5" w:rsidRDefault="000504E5" w:rsidP="00EE18C9">
      <w:pPr>
        <w:pStyle w:val="Texto"/>
        <w:jc w:val="both"/>
      </w:pPr>
      <w:r>
        <w:lastRenderedPageBreak/>
        <w:tab/>
        <w:t>O resultado é uma imagem onde os blocos que devem ser regados estão em preto e os blocos considerados saudáveis estão em branco. Após copiar os pixels brancos para uma outra imagem, o resultado é a imagem abaixo</w:t>
      </w:r>
      <w:r w:rsidR="006F7F80">
        <w:t xml:space="preserve"> Z</w:t>
      </w:r>
      <w:r>
        <w:t>:</w:t>
      </w:r>
    </w:p>
    <w:p w14:paraId="46501482" w14:textId="77777777" w:rsidR="000504E5" w:rsidRDefault="000504E5" w:rsidP="00EE18C9">
      <w:pPr>
        <w:pStyle w:val="Texto"/>
        <w:jc w:val="both"/>
      </w:pPr>
      <w:r>
        <w:rPr>
          <w:noProof/>
          <w:lang w:eastAsia="pt-BR"/>
        </w:rPr>
        <w:drawing>
          <wp:inline distT="0" distB="0" distL="0" distR="0" wp14:anchorId="0AEA921B" wp14:editId="63F3BF18">
            <wp:extent cx="4561846" cy="3467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sk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80" cy="34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A9B4" w14:textId="77777777" w:rsidR="000504E5" w:rsidRDefault="000504E5" w:rsidP="00EE18C9">
      <w:pPr>
        <w:pStyle w:val="Texto"/>
        <w:jc w:val="both"/>
      </w:pPr>
      <w:r>
        <w:tab/>
      </w:r>
    </w:p>
    <w:p w14:paraId="048E1624" w14:textId="77777777" w:rsidR="000504E5" w:rsidRDefault="000504E5" w:rsidP="00EE18C9">
      <w:pPr>
        <w:pStyle w:val="Texto"/>
        <w:jc w:val="both"/>
      </w:pPr>
      <w:r>
        <w:tab/>
      </w:r>
      <w:r w:rsidR="006F7F80">
        <w:t xml:space="preserve">Por fim, a função que gera o vetor de blocos que será retornado pela </w:t>
      </w:r>
      <w:proofErr w:type="spellStart"/>
      <w:r w:rsidR="006F7F80">
        <w:t>image_processing</w:t>
      </w:r>
      <w:proofErr w:type="spellEnd"/>
      <w:r w:rsidR="006F7F80">
        <w:t xml:space="preserve"> é </w:t>
      </w:r>
      <w:r w:rsidR="006F7F80">
        <w:rPr>
          <w:noProof/>
          <w:lang w:eastAsia="pt-BR"/>
        </w:rPr>
        <w:drawing>
          <wp:inline distT="0" distB="0" distL="0" distR="0" wp14:anchorId="18F6D8C8" wp14:editId="50E73B0F">
            <wp:extent cx="5972175" cy="187960"/>
            <wp:effectExtent l="0" t="0" r="9525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1BF3" w14:textId="77777777" w:rsidR="006F7F80" w:rsidRDefault="006F7F80" w:rsidP="00EE18C9">
      <w:pPr>
        <w:pStyle w:val="Texto"/>
        <w:jc w:val="both"/>
      </w:pPr>
      <w:r>
        <w:tab/>
        <w:t>Essa função utiliza as figuras V e Z para dizer se o bloco está saudável ou não. Se o bloco é</w:t>
      </w:r>
      <w:r w:rsidR="004F4526">
        <w:t xml:space="preserve"> considerado não saudável, é criado um bloco do tipo </w:t>
      </w:r>
      <w:proofErr w:type="spellStart"/>
      <w:r w:rsidR="004F4526">
        <w:t>map_block</w:t>
      </w:r>
      <w:proofErr w:type="spellEnd"/>
      <w:r w:rsidR="004F4526">
        <w:t xml:space="preserve"> que é salvo no vetor de blocos. Terminada a execução dessa função, termina a execução da </w:t>
      </w:r>
      <w:proofErr w:type="spellStart"/>
      <w:r w:rsidR="004F4526">
        <w:t>image_processing</w:t>
      </w:r>
      <w:proofErr w:type="spellEnd"/>
      <w:r w:rsidR="004F4526">
        <w:t xml:space="preserve"> e o vetor de blocos é retornado.</w:t>
      </w:r>
    </w:p>
    <w:p w14:paraId="04E10DF3" w14:textId="77777777" w:rsidR="004F4526" w:rsidRDefault="004F4526" w:rsidP="00EE18C9">
      <w:pPr>
        <w:pStyle w:val="Texto"/>
        <w:jc w:val="both"/>
      </w:pPr>
    </w:p>
    <w:p w14:paraId="48E0E07E" w14:textId="77777777" w:rsidR="004F4526" w:rsidRDefault="004F4526" w:rsidP="00EE18C9">
      <w:pPr>
        <w:pStyle w:val="Texto"/>
        <w:jc w:val="both"/>
      </w:pPr>
    </w:p>
    <w:p w14:paraId="76112AF8" w14:textId="77777777" w:rsidR="004F4526" w:rsidRDefault="004F4526" w:rsidP="00EE18C9">
      <w:pPr>
        <w:pStyle w:val="Texto"/>
        <w:jc w:val="both"/>
      </w:pPr>
    </w:p>
    <w:p w14:paraId="0BAA6D33" w14:textId="77777777" w:rsidR="004F4526" w:rsidRDefault="004F4526" w:rsidP="00EE18C9">
      <w:pPr>
        <w:pStyle w:val="Texto"/>
        <w:jc w:val="both"/>
      </w:pPr>
    </w:p>
    <w:p w14:paraId="242BEFCE" w14:textId="77777777" w:rsidR="004F4526" w:rsidRDefault="004F4526" w:rsidP="00EE18C9">
      <w:pPr>
        <w:pStyle w:val="Texto"/>
        <w:jc w:val="both"/>
      </w:pPr>
    </w:p>
    <w:p w14:paraId="449B871B" w14:textId="77777777" w:rsidR="004F4526" w:rsidRDefault="004F4526" w:rsidP="00EE18C9">
      <w:pPr>
        <w:pStyle w:val="sub5titulo"/>
        <w:jc w:val="both"/>
      </w:pPr>
      <w:r>
        <w:lastRenderedPageBreak/>
        <w:t xml:space="preserve">3.3.1.1.3 </w:t>
      </w:r>
      <w:commentRangeStart w:id="22"/>
      <w:proofErr w:type="spellStart"/>
      <w:r>
        <w:t>Calculate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Pixel Color</w:t>
      </w:r>
      <w:commentRangeEnd w:id="22"/>
      <w:r w:rsidR="00847B6A">
        <w:rPr>
          <w:rStyle w:val="Refdecomentrio"/>
          <w:rFonts w:asciiTheme="minorHAnsi" w:hAnsiTheme="minorHAnsi"/>
          <w:b w:val="0"/>
        </w:rPr>
        <w:commentReference w:id="22"/>
      </w:r>
    </w:p>
    <w:p w14:paraId="1D9AE569" w14:textId="77777777" w:rsidR="004F4526" w:rsidRDefault="004F4526" w:rsidP="00EE18C9">
      <w:pPr>
        <w:pStyle w:val="Texto"/>
        <w:jc w:val="both"/>
      </w:pPr>
      <w:r>
        <w:tab/>
      </w:r>
      <w:r w:rsidR="00794D67">
        <w:rPr>
          <w:noProof/>
          <w:lang w:eastAsia="pt-BR"/>
        </w:rPr>
        <w:drawing>
          <wp:inline distT="0" distB="0" distL="0" distR="0" wp14:anchorId="51D19673" wp14:editId="7085981C">
            <wp:extent cx="5972175" cy="164465"/>
            <wp:effectExtent l="0" t="0" r="9525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B560" w14:textId="77777777" w:rsidR="00794D67" w:rsidRDefault="00AE7F44" w:rsidP="00EE18C9">
      <w:pPr>
        <w:pStyle w:val="Texto"/>
        <w:jc w:val="both"/>
      </w:pPr>
      <w:r>
        <w:tab/>
        <w:t xml:space="preserve">A função </w:t>
      </w:r>
      <w:proofErr w:type="spellStart"/>
      <w:r>
        <w:t>calculateAvgPxlColor</w:t>
      </w:r>
      <w:proofErr w:type="spellEnd"/>
      <w:r>
        <w:t xml:space="preserve"> é responsável por transformar a imagem que passou pelo processamento morfológico na imagem quadriculada vista na figura V.</w:t>
      </w:r>
    </w:p>
    <w:p w14:paraId="24BE019D" w14:textId="77777777" w:rsidR="00AE7F44" w:rsidRDefault="00AE7F44" w:rsidP="00EE18C9">
      <w:pPr>
        <w:pStyle w:val="Texto"/>
        <w:jc w:val="both"/>
      </w:pPr>
      <w:r>
        <w:tab/>
        <w:t xml:space="preserve">Seus argumentos são: </w:t>
      </w:r>
      <w:proofErr w:type="spellStart"/>
      <w:r>
        <w:t>final_field</w:t>
      </w:r>
      <w:proofErr w:type="spellEnd"/>
      <w:r>
        <w:t xml:space="preserve">, imagem que passou pelo processamento morfológico; </w:t>
      </w:r>
      <w:proofErr w:type="spellStart"/>
      <w:r>
        <w:t>quad_dim</w:t>
      </w:r>
      <w:proofErr w:type="spellEnd"/>
      <w:r>
        <w:t xml:space="preserve">, dimensão do lado do quadrado que vai ser pintado com a cor média dos pixels dentro de sua área; </w:t>
      </w:r>
      <w:proofErr w:type="spellStart"/>
      <w:r>
        <w:t>quad_linha</w:t>
      </w:r>
      <w:proofErr w:type="spellEnd"/>
      <w:r>
        <w:t xml:space="preserve"> representa o número de blocos no eixo Y da imagem; </w:t>
      </w:r>
      <w:proofErr w:type="spellStart"/>
      <w:r>
        <w:t>quad_col</w:t>
      </w:r>
      <w:proofErr w:type="spellEnd"/>
      <w:r>
        <w:t xml:space="preserve"> representa o número de blocos no eixo X da imagem e </w:t>
      </w:r>
      <w:proofErr w:type="spellStart"/>
      <w:r>
        <w:t>black_pixel_maximum</w:t>
      </w:r>
      <w:proofErr w:type="spellEnd"/>
      <w:r>
        <w:t xml:space="preserve"> é o máximo d</w:t>
      </w:r>
      <w:r w:rsidR="00653DCD">
        <w:t xml:space="preserve">e pixels que podem ser pretos dentro de um bloco. O retorno da função é um objeto do tipo </w:t>
      </w:r>
      <w:proofErr w:type="spellStart"/>
      <w:r w:rsidR="00653DCD">
        <w:t>Mat</w:t>
      </w:r>
      <w:proofErr w:type="spellEnd"/>
      <w:r w:rsidR="00653DCD">
        <w:t xml:space="preserve">, classe do </w:t>
      </w:r>
      <w:proofErr w:type="spellStart"/>
      <w:r w:rsidR="00653DCD">
        <w:t>OpenCV</w:t>
      </w:r>
      <w:proofErr w:type="spellEnd"/>
      <w:r w:rsidR="00653DCD">
        <w:t xml:space="preserve"> usada para representar uma imagem.</w:t>
      </w:r>
    </w:p>
    <w:p w14:paraId="2850A06E" w14:textId="77777777" w:rsidR="00653DCD" w:rsidRPr="00C034E4" w:rsidRDefault="00653DCD" w:rsidP="00EE18C9">
      <w:pPr>
        <w:pStyle w:val="Texto"/>
        <w:jc w:val="both"/>
      </w:pPr>
      <w:r>
        <w:tab/>
      </w:r>
    </w:p>
    <w:sectPr w:rsidR="00653DCD" w:rsidRPr="00C034E4" w:rsidSect="00CF27E9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0" w:author="Simoes" w:date="2017-10-06T11:47:00Z" w:initials="S">
    <w:p w14:paraId="50295E4F" w14:textId="77777777" w:rsidR="00EE18C9" w:rsidRDefault="00EE18C9">
      <w:pPr>
        <w:pStyle w:val="Textodecomentrio"/>
      </w:pPr>
      <w:r>
        <w:rPr>
          <w:rStyle w:val="Refdecomentrio"/>
        </w:rPr>
        <w:annotationRef/>
      </w:r>
      <w:r>
        <w:t>Não Precisa se for tua</w:t>
      </w:r>
    </w:p>
  </w:comment>
  <w:comment w:id="13" w:author="Simoes" w:date="2017-10-06T11:51:00Z" w:initials="S">
    <w:p w14:paraId="5E13EB84" w14:textId="77777777" w:rsidR="00EE18C9" w:rsidRDefault="00EE18C9">
      <w:pPr>
        <w:pStyle w:val="Textodecomentrio"/>
      </w:pPr>
      <w:r>
        <w:rPr>
          <w:rStyle w:val="Refdecomentrio"/>
        </w:rPr>
        <w:annotationRef/>
      </w:r>
      <w:r>
        <w:t xml:space="preserve">Clima </w:t>
      </w:r>
    </w:p>
  </w:comment>
  <w:comment w:id="16" w:author="Simoes" w:date="2017-10-06T11:52:00Z" w:initials="S">
    <w:p w14:paraId="3D3F1998" w14:textId="77777777" w:rsidR="00EE18C9" w:rsidRDefault="00EE18C9">
      <w:pPr>
        <w:pStyle w:val="Textodecomentrio"/>
      </w:pPr>
      <w:r>
        <w:rPr>
          <w:rStyle w:val="Refdecomentrio"/>
        </w:rPr>
        <w:annotationRef/>
      </w:r>
      <w:proofErr w:type="spellStart"/>
      <w:proofErr w:type="gramStart"/>
      <w:r>
        <w:t>replace</w:t>
      </w:r>
      <w:proofErr w:type="spellEnd"/>
      <w:proofErr w:type="gramEnd"/>
    </w:p>
  </w:comment>
  <w:comment w:id="18" w:author="Simoes" w:date="2017-10-06T11:53:00Z" w:initials="S">
    <w:p w14:paraId="38C5B29D" w14:textId="77777777" w:rsidR="00EE18C9" w:rsidRDefault="00EE18C9">
      <w:pPr>
        <w:pStyle w:val="Textodecomentrio"/>
      </w:pPr>
      <w:r>
        <w:rPr>
          <w:rStyle w:val="Refdecomentrio"/>
        </w:rPr>
        <w:annotationRef/>
      </w:r>
      <w:proofErr w:type="gramStart"/>
      <w:r>
        <w:t>partes</w:t>
      </w:r>
      <w:proofErr w:type="gramEnd"/>
    </w:p>
  </w:comment>
  <w:comment w:id="20" w:author="Simoes" w:date="2017-10-06T11:54:00Z" w:initials="S">
    <w:p w14:paraId="1361F513" w14:textId="77777777" w:rsidR="00847B6A" w:rsidRDefault="00847B6A">
      <w:pPr>
        <w:pStyle w:val="Textodecomentrio"/>
      </w:pPr>
      <w:r>
        <w:rPr>
          <w:rStyle w:val="Refdecomentrio"/>
        </w:rPr>
        <w:annotationRef/>
      </w:r>
      <w:proofErr w:type="gramStart"/>
      <w:r>
        <w:t>explicar</w:t>
      </w:r>
      <w:proofErr w:type="gramEnd"/>
      <w:r>
        <w:t xml:space="preserve"> em português!</w:t>
      </w:r>
    </w:p>
  </w:comment>
  <w:comment w:id="21" w:author="Simoes" w:date="2017-10-06T11:56:00Z" w:initials="S">
    <w:p w14:paraId="30038AAF" w14:textId="77777777" w:rsidR="00847B6A" w:rsidRDefault="00847B6A">
      <w:pPr>
        <w:pStyle w:val="Textodecomentrio"/>
      </w:pPr>
      <w:r>
        <w:rPr>
          <w:rStyle w:val="Refdecomentrio"/>
        </w:rPr>
        <w:annotationRef/>
      </w:r>
      <w:proofErr w:type="spellStart"/>
      <w:r>
        <w:t>Comecar</w:t>
      </w:r>
      <w:proofErr w:type="spellEnd"/>
      <w:r>
        <w:t xml:space="preserve"> sempre com uma frase</w:t>
      </w:r>
    </w:p>
  </w:comment>
  <w:comment w:id="22" w:author="Simoes" w:date="2017-10-06T11:57:00Z" w:initials="S">
    <w:p w14:paraId="12EC1892" w14:textId="77777777" w:rsidR="00847B6A" w:rsidRDefault="00847B6A">
      <w:pPr>
        <w:pStyle w:val="Textodecomentrio"/>
      </w:pPr>
      <w:r>
        <w:rPr>
          <w:rStyle w:val="Refdecomentrio"/>
        </w:rPr>
        <w:annotationRef/>
      </w:r>
      <w:r>
        <w:t xml:space="preserve">Em </w:t>
      </w:r>
      <w:r>
        <w:t>portugues</w:t>
      </w:r>
      <w:bookmarkStart w:id="23" w:name="_GoBack"/>
      <w:bookmarkEnd w:id="23"/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0295E4F" w15:done="0"/>
  <w15:commentEx w15:paraId="5E13EB84" w15:done="0"/>
  <w15:commentEx w15:paraId="3D3F1998" w15:done="0"/>
  <w15:commentEx w15:paraId="38C5B29D" w15:done="0"/>
  <w15:commentEx w15:paraId="1361F513" w15:done="0"/>
  <w15:commentEx w15:paraId="30038AAF" w15:done="0"/>
  <w15:commentEx w15:paraId="12EC1892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imoes">
    <w15:presenceInfo w15:providerId="None" w15:userId="Simoe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trackRevisions/>
  <w:defaultTabStop w:val="720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A9D"/>
    <w:rsid w:val="00050300"/>
    <w:rsid w:val="000504E5"/>
    <w:rsid w:val="00063553"/>
    <w:rsid w:val="000956A3"/>
    <w:rsid w:val="00115451"/>
    <w:rsid w:val="00174E9D"/>
    <w:rsid w:val="00185FC9"/>
    <w:rsid w:val="002533EC"/>
    <w:rsid w:val="003159D4"/>
    <w:rsid w:val="003D49C3"/>
    <w:rsid w:val="00447659"/>
    <w:rsid w:val="00481537"/>
    <w:rsid w:val="004F4526"/>
    <w:rsid w:val="0051287B"/>
    <w:rsid w:val="005724D3"/>
    <w:rsid w:val="00597F49"/>
    <w:rsid w:val="005C2A3D"/>
    <w:rsid w:val="005F0457"/>
    <w:rsid w:val="00612BF4"/>
    <w:rsid w:val="006331B6"/>
    <w:rsid w:val="00653DCD"/>
    <w:rsid w:val="00666351"/>
    <w:rsid w:val="006C0E2D"/>
    <w:rsid w:val="006F7F80"/>
    <w:rsid w:val="007001D8"/>
    <w:rsid w:val="007119B8"/>
    <w:rsid w:val="00731518"/>
    <w:rsid w:val="00794D67"/>
    <w:rsid w:val="007E0244"/>
    <w:rsid w:val="00847B6A"/>
    <w:rsid w:val="008B11CC"/>
    <w:rsid w:val="008B5298"/>
    <w:rsid w:val="00A12351"/>
    <w:rsid w:val="00A72104"/>
    <w:rsid w:val="00AE7F44"/>
    <w:rsid w:val="00B654F0"/>
    <w:rsid w:val="00B74D2A"/>
    <w:rsid w:val="00BA4907"/>
    <w:rsid w:val="00C034E4"/>
    <w:rsid w:val="00C10221"/>
    <w:rsid w:val="00C10738"/>
    <w:rsid w:val="00CC58C4"/>
    <w:rsid w:val="00CE6557"/>
    <w:rsid w:val="00CF27E9"/>
    <w:rsid w:val="00D37D7D"/>
    <w:rsid w:val="00D67B9A"/>
    <w:rsid w:val="00D803FF"/>
    <w:rsid w:val="00DA75B1"/>
    <w:rsid w:val="00DF5E39"/>
    <w:rsid w:val="00E010C1"/>
    <w:rsid w:val="00E33359"/>
    <w:rsid w:val="00E60764"/>
    <w:rsid w:val="00EE18C9"/>
    <w:rsid w:val="00F01A63"/>
    <w:rsid w:val="00F55F13"/>
    <w:rsid w:val="00F61A9D"/>
    <w:rsid w:val="00F658F8"/>
    <w:rsid w:val="00FC434C"/>
    <w:rsid w:val="00FD76B6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E789B"/>
  <w15:chartTrackingRefBased/>
  <w15:docId w15:val="{8B6953E1-6788-48A3-811B-93317328C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F6385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link w:val="TextoChar"/>
    <w:qFormat/>
    <w:rsid w:val="00FF6385"/>
    <w:rPr>
      <w:rFonts w:ascii="Times New Roman" w:hAnsi="Times New Roman"/>
      <w:sz w:val="24"/>
    </w:rPr>
  </w:style>
  <w:style w:type="character" w:customStyle="1" w:styleId="TextoChar">
    <w:name w:val="Texto Char"/>
    <w:basedOn w:val="Fontepargpadro"/>
    <w:link w:val="Texto"/>
    <w:rsid w:val="00FF6385"/>
    <w:rPr>
      <w:rFonts w:ascii="Times New Roman" w:hAnsi="Times New Roman"/>
      <w:sz w:val="24"/>
    </w:rPr>
  </w:style>
  <w:style w:type="paragraph" w:customStyle="1" w:styleId="Titulo">
    <w:name w:val="Titulo"/>
    <w:basedOn w:val="Normal"/>
    <w:link w:val="TituloChar"/>
    <w:qFormat/>
    <w:rsid w:val="00FF6385"/>
    <w:rPr>
      <w:rFonts w:ascii="Arial" w:hAnsi="Arial"/>
      <w:b/>
      <w:sz w:val="40"/>
    </w:rPr>
  </w:style>
  <w:style w:type="character" w:customStyle="1" w:styleId="TituloChar">
    <w:name w:val="Titulo Char"/>
    <w:basedOn w:val="Fontepargpadro"/>
    <w:link w:val="Titulo"/>
    <w:rsid w:val="00FF6385"/>
    <w:rPr>
      <w:rFonts w:ascii="Arial" w:hAnsi="Arial"/>
      <w:b/>
      <w:sz w:val="40"/>
    </w:rPr>
  </w:style>
  <w:style w:type="paragraph" w:customStyle="1" w:styleId="Subsubtitulo">
    <w:name w:val="Subsubtitulo"/>
    <w:basedOn w:val="Texto"/>
    <w:link w:val="SubsubtituloChar"/>
    <w:qFormat/>
    <w:rsid w:val="00050300"/>
    <w:rPr>
      <w:rFonts w:ascii="Arial" w:hAnsi="Arial"/>
      <w:b/>
      <w:sz w:val="28"/>
    </w:rPr>
  </w:style>
  <w:style w:type="character" w:customStyle="1" w:styleId="SubsubtituloChar">
    <w:name w:val="Subsubtitulo Char"/>
    <w:basedOn w:val="TextoChar"/>
    <w:link w:val="Subsubtitulo"/>
    <w:rsid w:val="00050300"/>
    <w:rPr>
      <w:rFonts w:ascii="Arial" w:hAnsi="Arial"/>
      <w:b/>
      <w:sz w:val="28"/>
      <w:lang w:val="pt-BR"/>
    </w:rPr>
  </w:style>
  <w:style w:type="paragraph" w:customStyle="1" w:styleId="Subtitulo">
    <w:name w:val="Subtitulo"/>
    <w:basedOn w:val="Subsubtitulo"/>
    <w:link w:val="SubtituloChar"/>
    <w:qFormat/>
    <w:rsid w:val="00F61A9D"/>
    <w:rPr>
      <w:sz w:val="32"/>
    </w:rPr>
  </w:style>
  <w:style w:type="character" w:customStyle="1" w:styleId="SubtituloChar">
    <w:name w:val="Subtitulo Char"/>
    <w:basedOn w:val="SubsubtituloChar"/>
    <w:link w:val="Subtitulo"/>
    <w:rsid w:val="00F61A9D"/>
    <w:rPr>
      <w:rFonts w:ascii="Arial" w:hAnsi="Arial"/>
      <w:b/>
      <w:sz w:val="32"/>
      <w:lang w:val="pt-BR"/>
    </w:rPr>
  </w:style>
  <w:style w:type="paragraph" w:customStyle="1" w:styleId="Subsubsubtitulo">
    <w:name w:val="Subsubsubtitulo"/>
    <w:basedOn w:val="Subsubtitulo"/>
    <w:link w:val="SubsubsubtituloChar"/>
    <w:qFormat/>
    <w:rsid w:val="00A72104"/>
    <w:rPr>
      <w:sz w:val="24"/>
    </w:rPr>
  </w:style>
  <w:style w:type="character" w:styleId="Hyperlink">
    <w:name w:val="Hyperlink"/>
    <w:basedOn w:val="Fontepargpadro"/>
    <w:uiPriority w:val="99"/>
    <w:unhideWhenUsed/>
    <w:rsid w:val="00481537"/>
    <w:rPr>
      <w:color w:val="0563C1" w:themeColor="hyperlink"/>
      <w:u w:val="single"/>
    </w:rPr>
  </w:style>
  <w:style w:type="character" w:customStyle="1" w:styleId="SubsubsubtituloChar">
    <w:name w:val="Subsubsubtitulo Char"/>
    <w:basedOn w:val="SubsubtituloChar"/>
    <w:link w:val="Subsubsubtitulo"/>
    <w:rsid w:val="00A72104"/>
    <w:rPr>
      <w:rFonts w:ascii="Arial" w:hAnsi="Arial"/>
      <w:b/>
      <w:sz w:val="24"/>
      <w:lang w:val="pt-BR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481537"/>
    <w:rPr>
      <w:color w:val="808080"/>
      <w:shd w:val="clear" w:color="auto" w:fill="E6E6E6"/>
    </w:rPr>
  </w:style>
  <w:style w:type="paragraph" w:customStyle="1" w:styleId="sub5titulo">
    <w:name w:val="sub5titulo"/>
    <w:basedOn w:val="Subsubsubtitulo"/>
    <w:link w:val="sub5tituloChar"/>
    <w:qFormat/>
    <w:rsid w:val="00E010C1"/>
    <w:rPr>
      <w:sz w:val="22"/>
    </w:rPr>
  </w:style>
  <w:style w:type="character" w:customStyle="1" w:styleId="sub5tituloChar">
    <w:name w:val="sub5titulo Char"/>
    <w:basedOn w:val="SubsubsubtituloChar"/>
    <w:link w:val="sub5titulo"/>
    <w:rsid w:val="00E010C1"/>
    <w:rPr>
      <w:rFonts w:ascii="Arial" w:hAnsi="Arial"/>
      <w:b/>
      <w:sz w:val="24"/>
      <w:lang w:val="pt-BR"/>
    </w:rPr>
  </w:style>
  <w:style w:type="character" w:styleId="Refdecomentrio">
    <w:name w:val="annotation reference"/>
    <w:basedOn w:val="Fontepargpadro"/>
    <w:uiPriority w:val="99"/>
    <w:semiHidden/>
    <w:unhideWhenUsed/>
    <w:rsid w:val="00EE18C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E18C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E18C9"/>
    <w:rPr>
      <w:sz w:val="20"/>
      <w:szCs w:val="20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E18C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E18C9"/>
    <w:rPr>
      <w:b/>
      <w:bCs/>
      <w:sz w:val="20"/>
      <w:szCs w:val="20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E18C9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E18C9"/>
    <w:rPr>
      <w:rFonts w:ascii="Segoe UI" w:hAnsi="Segoe UI" w:cs="Segoe UI"/>
      <w:sz w:val="18"/>
      <w:szCs w:val="18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microsoft.com/office/2011/relationships/people" Target="peop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comments" Target="comment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hyperlink" Target="https://github.com/pedrosmv/TCC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1857</TotalTime>
  <Pages>18</Pages>
  <Words>2278</Words>
  <Characters>12307</Characters>
  <Application>Microsoft Office Word</Application>
  <DocSecurity>0</DocSecurity>
  <Lines>102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samuel</dc:creator>
  <cp:keywords/>
  <dc:description/>
  <cp:lastModifiedBy>Simoes</cp:lastModifiedBy>
  <cp:revision>8</cp:revision>
  <dcterms:created xsi:type="dcterms:W3CDTF">2017-10-04T01:36:00Z</dcterms:created>
  <dcterms:modified xsi:type="dcterms:W3CDTF">2017-10-06T14:58:00Z</dcterms:modified>
</cp:coreProperties>
</file>