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322" w:type="dxa"/>
        <w:tblLook w:val="04A0" w:firstRow="1" w:lastRow="0" w:firstColumn="1" w:lastColumn="0" w:noHBand="0" w:noVBand="1"/>
      </w:tblPr>
      <w:tblGrid>
        <w:gridCol w:w="2376"/>
        <w:gridCol w:w="6946"/>
      </w:tblGrid>
      <w:tr w:rsidR="00224C49" w:rsidRPr="00224C49" w:rsidTr="00613FF8">
        <w:trPr>
          <w:trHeight w:val="1408"/>
        </w:trPr>
        <w:tc>
          <w:tcPr>
            <w:tcW w:w="2376" w:type="dxa"/>
            <w:shd w:val="clear" w:color="auto" w:fill="auto"/>
          </w:tcPr>
          <w:p w:rsidR="00224C49" w:rsidRPr="00224C49" w:rsidRDefault="00224C49" w:rsidP="00613FF8">
            <w:pPr>
              <w:autoSpaceDE w:val="0"/>
              <w:autoSpaceDN w:val="0"/>
              <w:adjustRightInd w:val="0"/>
              <w:spacing w:line="240" w:lineRule="auto"/>
              <w:jc w:val="center"/>
              <w:rPr>
                <w:rFonts w:ascii="Arial" w:hAnsi="Arial" w:cs="Arial"/>
                <w:b/>
                <w:spacing w:val="40"/>
                <w:sz w:val="44"/>
                <w:szCs w:val="44"/>
              </w:rPr>
            </w:pPr>
            <w:r w:rsidRPr="00224C49">
              <w:rPr>
                <w:noProof/>
              </w:rPr>
              <w:drawing>
                <wp:anchor distT="0" distB="0" distL="114300" distR="114300" simplePos="0" relativeHeight="251663360" behindDoc="1" locked="0" layoutInCell="1" allowOverlap="1" wp14:anchorId="05F54F43" wp14:editId="2EEE76D0">
                  <wp:simplePos x="0" y="0"/>
                  <wp:positionH relativeFrom="column">
                    <wp:posOffset>-294005</wp:posOffset>
                  </wp:positionH>
                  <wp:positionV relativeFrom="paragraph">
                    <wp:posOffset>100965</wp:posOffset>
                  </wp:positionV>
                  <wp:extent cx="1633220" cy="728345"/>
                  <wp:effectExtent l="0" t="0" r="5080" b="0"/>
                  <wp:wrapNone/>
                  <wp:docPr id="5" name="Imagem 5" descr="Descrição: s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Descrição: ssc.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32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rsidR="00224C49" w:rsidRPr="00224C49" w:rsidRDefault="00224C49" w:rsidP="00613FF8">
            <w:pPr>
              <w:autoSpaceDE w:val="0"/>
              <w:autoSpaceDN w:val="0"/>
              <w:adjustRightInd w:val="0"/>
              <w:spacing w:line="240" w:lineRule="auto"/>
              <w:jc w:val="left"/>
              <w:rPr>
                <w:rFonts w:ascii="Arial" w:hAnsi="Arial" w:cs="Arial"/>
                <w:b/>
                <w:spacing w:val="40"/>
                <w:sz w:val="36"/>
                <w:szCs w:val="36"/>
              </w:rPr>
            </w:pPr>
            <w:r w:rsidRPr="00224C49">
              <w:rPr>
                <w:rFonts w:ascii="Arial" w:hAnsi="Arial" w:cs="Arial"/>
                <w:b/>
                <w:spacing w:val="40"/>
                <w:sz w:val="36"/>
                <w:szCs w:val="36"/>
              </w:rPr>
              <w:t>UNIVERSIDADE DE SÃO PAULO</w:t>
            </w:r>
          </w:p>
          <w:p w:rsidR="00224C49" w:rsidRPr="00224C49" w:rsidRDefault="00224C49" w:rsidP="00613FF8">
            <w:pPr>
              <w:autoSpaceDE w:val="0"/>
              <w:autoSpaceDN w:val="0"/>
              <w:adjustRightInd w:val="0"/>
              <w:spacing w:line="240" w:lineRule="auto"/>
              <w:jc w:val="left"/>
              <w:rPr>
                <w:rFonts w:ascii="Tahoma" w:hAnsi="Tahoma" w:cs="Arial"/>
                <w:b/>
                <w:szCs w:val="24"/>
              </w:rPr>
            </w:pPr>
            <w:r w:rsidRPr="00224C49">
              <w:rPr>
                <w:rFonts w:ascii="Tahoma" w:hAnsi="Tahoma" w:cs="Arial"/>
                <w:b/>
                <w:szCs w:val="24"/>
              </w:rPr>
              <w:t>Instituto de Ciências Matemáticas e de Computação</w:t>
            </w:r>
          </w:p>
          <w:p w:rsidR="00224C49" w:rsidRPr="00224C49" w:rsidRDefault="00224C49" w:rsidP="00613FF8">
            <w:pPr>
              <w:autoSpaceDE w:val="0"/>
              <w:autoSpaceDN w:val="0"/>
              <w:adjustRightInd w:val="0"/>
              <w:spacing w:line="240" w:lineRule="auto"/>
              <w:jc w:val="left"/>
              <w:rPr>
                <w:rFonts w:ascii="Arial" w:hAnsi="Arial" w:cs="Arial"/>
                <w:szCs w:val="24"/>
              </w:rPr>
            </w:pPr>
          </w:p>
          <w:p w:rsidR="00224C49" w:rsidRPr="00224C49" w:rsidRDefault="00224C49" w:rsidP="00613FF8">
            <w:pPr>
              <w:autoSpaceDE w:val="0"/>
              <w:autoSpaceDN w:val="0"/>
              <w:adjustRightInd w:val="0"/>
              <w:spacing w:line="240" w:lineRule="auto"/>
              <w:jc w:val="center"/>
              <w:rPr>
                <w:rFonts w:ascii="Arial" w:hAnsi="Arial" w:cs="Arial"/>
                <w:b/>
                <w:spacing w:val="40"/>
                <w:szCs w:val="24"/>
              </w:rPr>
            </w:pPr>
            <w:r w:rsidRPr="00224C49">
              <w:rPr>
                <w:rFonts w:ascii="Arial" w:hAnsi="Arial" w:cs="Arial"/>
                <w:b/>
                <w:spacing w:val="40"/>
                <w:szCs w:val="24"/>
              </w:rPr>
              <w:t>Departamento de Sistemas de Computação</w:t>
            </w:r>
          </w:p>
        </w:tc>
      </w:tr>
    </w:tbl>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r w:rsidRPr="00224C49">
        <w:rPr>
          <w:rFonts w:ascii="Arial" w:hAnsi="Arial" w:cs="Arial"/>
          <w:noProof/>
          <w:sz w:val="20"/>
        </w:rPr>
        <mc:AlternateContent>
          <mc:Choice Requires="wps">
            <w:drawing>
              <wp:anchor distT="0" distB="0" distL="114300" distR="114300" simplePos="0" relativeHeight="251661312" behindDoc="0" locked="0" layoutInCell="1" allowOverlap="1" wp14:anchorId="0D50C941" wp14:editId="6F458539">
                <wp:simplePos x="0" y="0"/>
                <wp:positionH relativeFrom="column">
                  <wp:posOffset>389890</wp:posOffset>
                </wp:positionH>
                <wp:positionV relativeFrom="paragraph">
                  <wp:posOffset>3656330</wp:posOffset>
                </wp:positionV>
                <wp:extent cx="4508500" cy="0"/>
                <wp:effectExtent l="12700" t="5715" r="12700" b="13335"/>
                <wp:wrapNone/>
                <wp:docPr id="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3AD5CF8" id="Conector reto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287.9pt" to="385.7pt,2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"/>
            </w:pict>
          </mc:Fallback>
        </mc:AlternateContent>
      </w:r>
      <w:r w:rsidRPr="00224C49">
        <w:rPr>
          <w:rFonts w:ascii="Arial" w:hAnsi="Arial" w:cs="Arial"/>
          <w:noProof/>
          <w:sz w:val="20"/>
        </w:rPr>
        <mc:AlternateContent>
          <mc:Choice Requires="wps">
            <w:drawing>
              <wp:anchor distT="0" distB="0" distL="114300" distR="114300" simplePos="0" relativeHeight="251660288" behindDoc="0" locked="0" layoutInCell="1" allowOverlap="1" wp14:anchorId="5914C7E7" wp14:editId="0D45CDDA">
                <wp:simplePos x="0" y="0"/>
                <wp:positionH relativeFrom="column">
                  <wp:posOffset>299720</wp:posOffset>
                </wp:positionH>
                <wp:positionV relativeFrom="paragraph">
                  <wp:posOffset>2170430</wp:posOffset>
                </wp:positionV>
                <wp:extent cx="4418330" cy="1474470"/>
                <wp:effectExtent l="0" t="0" r="254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147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66D6" w:rsidRDefault="006166D6" w:rsidP="00224C49">
                            <w:pPr>
                              <w:spacing w:line="240" w:lineRule="auto"/>
                              <w:ind w:left="567" w:right="526"/>
                              <w:jc w:val="center"/>
                              <w:rPr>
                                <w:rFonts w:ascii="Tahoma" w:hAnsi="Tahoma"/>
                                <w:color w:val="FF0000"/>
                                <w:sz w:val="34"/>
                              </w:rPr>
                            </w:pPr>
                          </w:p>
                          <w:p w:rsidR="006166D6" w:rsidRPr="00B1058F" w:rsidRDefault="006166D6"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6166D6" w:rsidRDefault="006166D6" w:rsidP="00224C49">
                            <w:pPr>
                              <w:spacing w:line="240" w:lineRule="auto"/>
                              <w:ind w:left="567" w:right="526"/>
                              <w:jc w:val="center"/>
                              <w:rPr>
                                <w:rFonts w:ascii="Tahoma" w:hAnsi="Tahoma"/>
                                <w:sz w:val="28"/>
                              </w:rPr>
                            </w:pPr>
                          </w:p>
                          <w:p w:rsidR="006166D6" w:rsidRPr="00B1058F" w:rsidRDefault="006166D6" w:rsidP="00224C49">
                            <w:pPr>
                              <w:spacing w:line="240" w:lineRule="auto"/>
                              <w:jc w:val="center"/>
                              <w:rPr>
                                <w:b/>
                                <w:i/>
                                <w:color w:val="000000" w:themeColor="text1"/>
                                <w:sz w:val="30"/>
                                <w:lang w:val="es-ES_tradnl"/>
                              </w:rPr>
                            </w:pPr>
                            <w:r>
                              <w:rPr>
                                <w:b/>
                                <w:i/>
                                <w:color w:val="000000" w:themeColor="text1"/>
                                <w:sz w:val="30"/>
                              </w:rPr>
                              <w:t xml:space="preserve">Pedro Samuel de Melo </w:t>
                            </w:r>
                            <w:proofErr w:type="spellStart"/>
                            <w:r>
                              <w:rPr>
                                <w:b/>
                                <w:i/>
                                <w:color w:val="000000" w:themeColor="text1"/>
                                <w:sz w:val="30"/>
                              </w:rPr>
                              <w:t>Vidotti</w:t>
                            </w:r>
                            <w:proofErr w:type="spellEnd"/>
                          </w:p>
                          <w:p w:rsidR="006166D6" w:rsidRPr="00A83001" w:rsidRDefault="006166D6" w:rsidP="00224C49">
                            <w:pPr>
                              <w:jc w:val="center"/>
                              <w:rPr>
                                <w:rFonts w:ascii="Tahoma" w:hAnsi="Tahoma"/>
                                <w:sz w:val="36"/>
                                <w:lang w:val="es-ES_tradnl"/>
                              </w:rPr>
                            </w:pPr>
                          </w:p>
                          <w:p w:rsidR="006166D6" w:rsidRPr="00137EDC" w:rsidRDefault="006166D6" w:rsidP="00224C49">
                            <w:pPr>
                              <w:jc w:val="center"/>
                              <w:rPr>
                                <w:b/>
                                <w:i/>
                                <w:sz w:val="30"/>
                              </w:rPr>
                            </w:pPr>
                          </w:p>
                          <w:p w:rsidR="006166D6" w:rsidRPr="00137EDC" w:rsidRDefault="006166D6" w:rsidP="00224C49">
                            <w:pPr>
                              <w:jc w:val="center"/>
                              <w:rPr>
                                <w:b/>
                                <w:i/>
                                <w:sz w:val="30"/>
                              </w:rPr>
                            </w:pPr>
                          </w:p>
                          <w:p w:rsidR="006166D6" w:rsidRPr="00137EDC" w:rsidRDefault="006166D6" w:rsidP="00224C49">
                            <w:pPr>
                              <w:jc w:val="center"/>
                              <w:rPr>
                                <w:rFonts w:ascii="Tahoma" w:hAnsi="Tahoma"/>
                                <w:sz w:val="36"/>
                              </w:rPr>
                            </w:pPr>
                            <w:r w:rsidRPr="00137EDC">
                              <w:rPr>
                                <w:b/>
                                <w:i/>
                                <w:sz w:val="30"/>
                              </w:rPr>
                              <w:t>[Nome do Aluno]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914C7E7" id="_x0000_t202" coordsize="21600,21600" o:spt="202" path="m,l,21600r21600,l21600,xe">
                <v:stroke joinstyle="miter"/>
                <v:path gradientshapeok="t" o:connecttype="rect"/>
              </v:shapetype>
              <v:shape id="Caixa de Texto 3" o:spid="_x0000_s1026" type="#_x0000_t202" style="position:absolute;left:0;text-align:left;margin-left:23.6pt;margin-top:170.9pt;width:347.9pt;height:11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" filled="f" stroked="f">
                <v:textbox>
                  <w:txbxContent>
                    <w:p w:rsidR="007A7C95" w:rsidRDefault="007A7C95" w:rsidP="00224C49">
                      <w:pPr>
                        <w:spacing w:line="240" w:lineRule="auto"/>
                        <w:ind w:left="567" w:right="526"/>
                        <w:jc w:val="center"/>
                        <w:rPr>
                          <w:rFonts w:ascii="Tahoma" w:hAnsi="Tahoma"/>
                          <w:color w:val="FF0000"/>
                          <w:sz w:val="34"/>
                        </w:rPr>
                      </w:pPr>
                    </w:p>
                    <w:p w:rsidR="007A7C95" w:rsidRPr="00B1058F" w:rsidRDefault="007A7C95"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7A7C95" w:rsidRDefault="007A7C95" w:rsidP="00224C49">
                      <w:pPr>
                        <w:spacing w:line="240" w:lineRule="auto"/>
                        <w:ind w:left="567" w:right="526"/>
                        <w:jc w:val="center"/>
                        <w:rPr>
                          <w:rFonts w:ascii="Tahoma" w:hAnsi="Tahoma"/>
                          <w:sz w:val="28"/>
                        </w:rPr>
                      </w:pPr>
                    </w:p>
                    <w:p w:rsidR="007A7C95" w:rsidRPr="00B1058F" w:rsidRDefault="007A7C95" w:rsidP="00224C49">
                      <w:pPr>
                        <w:spacing w:line="240" w:lineRule="auto"/>
                        <w:jc w:val="center"/>
                        <w:rPr>
                          <w:b/>
                          <w:i/>
                          <w:color w:val="000000" w:themeColor="text1"/>
                          <w:sz w:val="30"/>
                          <w:lang w:val="es-ES_tradnl"/>
                        </w:rPr>
                      </w:pPr>
                      <w:r>
                        <w:rPr>
                          <w:b/>
                          <w:i/>
                          <w:color w:val="000000" w:themeColor="text1"/>
                          <w:sz w:val="30"/>
                        </w:rPr>
                        <w:t>Pedro Samuel de Melo Vidotti</w:t>
                      </w:r>
                    </w:p>
                    <w:p w:rsidR="007A7C95" w:rsidRPr="00A83001" w:rsidRDefault="007A7C95" w:rsidP="00224C49">
                      <w:pPr>
                        <w:jc w:val="center"/>
                        <w:rPr>
                          <w:rFonts w:ascii="Tahoma" w:hAnsi="Tahoma"/>
                          <w:sz w:val="36"/>
                          <w:lang w:val="es-ES_tradnl"/>
                        </w:rPr>
                      </w:pPr>
                    </w:p>
                    <w:p w:rsidR="007A7C95" w:rsidRPr="00137EDC" w:rsidRDefault="007A7C95" w:rsidP="00224C49">
                      <w:pPr>
                        <w:jc w:val="center"/>
                        <w:rPr>
                          <w:b/>
                          <w:i/>
                          <w:sz w:val="30"/>
                        </w:rPr>
                      </w:pPr>
                    </w:p>
                    <w:p w:rsidR="007A7C95" w:rsidRPr="00137EDC" w:rsidRDefault="007A7C95" w:rsidP="00224C49">
                      <w:pPr>
                        <w:jc w:val="center"/>
                        <w:rPr>
                          <w:b/>
                          <w:i/>
                          <w:sz w:val="30"/>
                        </w:rPr>
                      </w:pPr>
                    </w:p>
                    <w:p w:rsidR="007A7C95" w:rsidRPr="00137EDC" w:rsidRDefault="007A7C95" w:rsidP="00224C49">
                      <w:pPr>
                        <w:jc w:val="center"/>
                        <w:rPr>
                          <w:rFonts w:ascii="Tahoma" w:hAnsi="Tahoma"/>
                          <w:sz w:val="36"/>
                        </w:rPr>
                      </w:pPr>
                      <w:r w:rsidRPr="00137EDC">
                        <w:rPr>
                          <w:b/>
                          <w:i/>
                          <w:sz w:val="30"/>
                        </w:rPr>
                        <w:t>[Nome do Aluno]</w:t>
                      </w:r>
                    </w:p>
                  </w:txbxContent>
                </v:textbox>
              </v:shape>
            </w:pict>
          </mc:Fallback>
        </mc:AlternateContent>
      </w:r>
      <w:r w:rsidRPr="00224C49">
        <w:rPr>
          <w:rFonts w:ascii="Arial" w:hAnsi="Arial" w:cs="Arial"/>
          <w:noProof/>
          <w:sz w:val="20"/>
        </w:rPr>
        <mc:AlternateContent>
          <mc:Choice Requires="wps">
            <w:drawing>
              <wp:anchor distT="0" distB="0" distL="114300" distR="114300" simplePos="0" relativeHeight="251659264" behindDoc="0" locked="0" layoutInCell="0" allowOverlap="1" wp14:anchorId="49F6CB02" wp14:editId="1BD6E904">
                <wp:simplePos x="0" y="0"/>
                <wp:positionH relativeFrom="column">
                  <wp:posOffset>299720</wp:posOffset>
                </wp:positionH>
                <wp:positionV relativeFrom="paragraph">
                  <wp:posOffset>2145030</wp:posOffset>
                </wp:positionV>
                <wp:extent cx="4598670" cy="0"/>
                <wp:effectExtent l="8255" t="8890" r="12700" b="10160"/>
                <wp:wrapNone/>
                <wp:docPr id="2" name="Conector re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2DD945B" id="Conector re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68.9pt" to="385.7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" o:allowincell="f"/>
            </w:pict>
          </mc:Fallback>
        </mc:AlternateContent>
      </w: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r w:rsidRPr="00224C49">
        <w:rPr>
          <w:rFonts w:ascii="Arial" w:hAnsi="Arial" w:cs="Arial"/>
          <w:noProof/>
        </w:rPr>
        <mc:AlternateContent>
          <mc:Choice Requires="wps">
            <w:drawing>
              <wp:anchor distT="0" distB="0" distL="114300" distR="114300" simplePos="0" relativeHeight="251662336" behindDoc="0" locked="0" layoutInCell="1" allowOverlap="1" wp14:anchorId="1EB5F767" wp14:editId="45E0DFB1">
                <wp:simplePos x="0" y="0"/>
                <wp:positionH relativeFrom="column">
                  <wp:posOffset>5407025</wp:posOffset>
                </wp:positionH>
                <wp:positionV relativeFrom="paragraph">
                  <wp:posOffset>266065</wp:posOffset>
                </wp:positionV>
                <wp:extent cx="353695" cy="414020"/>
                <wp:effectExtent l="10160" t="12700" r="7620" b="11430"/>
                <wp:wrapNone/>
                <wp:docPr id="1"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DCD7D6" id="Retângulo 1" o:spid="_x0000_s1026" style="position:absolute;margin-left:425.75pt;margin-top:20.95pt;width:27.85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" strokecolor="white"/>
            </w:pict>
          </mc:Fallback>
        </mc:AlternateContent>
      </w:r>
      <w:r w:rsidRPr="00224C49">
        <w:rPr>
          <w:rFonts w:ascii="Arial" w:hAnsi="Arial" w:cs="Arial"/>
        </w:rPr>
        <w:t>São Carlos - SP</w:t>
      </w: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spacing w:line="240" w:lineRule="auto"/>
        <w:ind w:left="567" w:right="526"/>
        <w:jc w:val="center"/>
        <w:rPr>
          <w:rFonts w:ascii="Tahoma" w:hAnsi="Tahoma"/>
          <w:color w:val="000000" w:themeColor="text1"/>
          <w:sz w:val="28"/>
        </w:rPr>
      </w:pPr>
      <w:r w:rsidRPr="00224C49">
        <w:rPr>
          <w:rFonts w:ascii="Tahoma" w:hAnsi="Tahoma"/>
          <w:color w:val="000000" w:themeColor="text1"/>
          <w:sz w:val="34"/>
        </w:rPr>
        <w:t>Sistema autômato de irrigação inteligente</w:t>
      </w: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jc w:val="center"/>
        <w:rPr>
          <w:b/>
          <w:i/>
          <w:color w:val="000000" w:themeColor="text1"/>
          <w:sz w:val="30"/>
        </w:rPr>
      </w:pPr>
      <w:r w:rsidRPr="00224C49">
        <w:rPr>
          <w:b/>
          <w:i/>
          <w:color w:val="000000" w:themeColor="text1"/>
          <w:sz w:val="30"/>
        </w:rPr>
        <w:t xml:space="preserve">Pedro Samuel de Melo </w:t>
      </w:r>
      <w:proofErr w:type="spellStart"/>
      <w:r w:rsidRPr="00224C49">
        <w:rPr>
          <w:b/>
          <w:i/>
          <w:color w:val="000000" w:themeColor="text1"/>
          <w:sz w:val="30"/>
        </w:rPr>
        <w:t>Vidotti</w:t>
      </w:r>
      <w:proofErr w:type="spellEnd"/>
    </w:p>
    <w:p w:rsidR="00224C49" w:rsidRPr="00224C49" w:rsidRDefault="00224C49" w:rsidP="00224C49">
      <w:pPr>
        <w:spacing w:line="240" w:lineRule="auto"/>
        <w:jc w:val="center"/>
      </w:pPr>
    </w:p>
    <w:p w:rsidR="00224C49" w:rsidRPr="00224C49" w:rsidRDefault="00224C49" w:rsidP="00224C49">
      <w:pPr>
        <w:spacing w:line="240" w:lineRule="auto"/>
        <w:jc w:val="center"/>
        <w:rPr>
          <w:sz w:val="44"/>
        </w:rPr>
      </w:pPr>
    </w:p>
    <w:p w:rsidR="00224C49" w:rsidRPr="00224C49" w:rsidRDefault="00224C49" w:rsidP="00224C49">
      <w:pPr>
        <w:spacing w:line="240" w:lineRule="auto"/>
        <w:jc w:val="center"/>
        <w:rPr>
          <w:sz w:val="44"/>
        </w:rPr>
      </w:pPr>
    </w:p>
    <w:p w:rsidR="00224C49" w:rsidRPr="00224C49" w:rsidRDefault="00224C49" w:rsidP="00224C49">
      <w:pPr>
        <w:pStyle w:val="Ttulo5"/>
        <w:spacing w:before="0" w:after="0" w:line="240" w:lineRule="auto"/>
        <w:jc w:val="center"/>
        <w:rPr>
          <w:rFonts w:ascii="Times New Roman" w:hAnsi="Times New Roman"/>
          <w:bCs w:val="0"/>
          <w:iCs w:val="0"/>
          <w:color w:val="FF0000"/>
          <w:sz w:val="30"/>
          <w:szCs w:val="20"/>
          <w:lang w:val="pt-BR"/>
        </w:rPr>
      </w:pPr>
      <w:r w:rsidRPr="00224C49">
        <w:rPr>
          <w:rFonts w:ascii="Times New Roman" w:hAnsi="Times New Roman"/>
          <w:bCs w:val="0"/>
          <w:iCs w:val="0"/>
          <w:sz w:val="30"/>
          <w:szCs w:val="20"/>
          <w:lang w:val="pt-BR"/>
        </w:rPr>
        <w:t xml:space="preserve">Orientador: </w:t>
      </w:r>
      <w:r w:rsidRPr="00224C49">
        <w:rPr>
          <w:rFonts w:ascii="Times New Roman" w:hAnsi="Times New Roman"/>
          <w:bCs w:val="0"/>
          <w:iCs w:val="0"/>
          <w:color w:val="000000" w:themeColor="text1"/>
          <w:sz w:val="30"/>
          <w:szCs w:val="20"/>
          <w:lang w:val="pt-BR"/>
        </w:rPr>
        <w:t>Eduardo do Valle Simões</w:t>
      </w:r>
    </w:p>
    <w:p w:rsidR="00224C49" w:rsidRPr="00224C49" w:rsidRDefault="00224C49" w:rsidP="00224C49">
      <w:pPr>
        <w:pStyle w:val="Ttulo8"/>
        <w:spacing w:before="0" w:after="0" w:line="240" w:lineRule="auto"/>
        <w:rPr>
          <w:bCs/>
          <w:lang w:val="pt-BR"/>
        </w:rPr>
      </w:pPr>
    </w:p>
    <w:p w:rsidR="00224C49" w:rsidRPr="00224C49" w:rsidRDefault="00224C49" w:rsidP="00224C49">
      <w:pPr>
        <w:pStyle w:val="Ttulo8"/>
        <w:spacing w:before="0" w:after="0" w:line="240" w:lineRule="auto"/>
        <w:rPr>
          <w:bCs/>
          <w:lang w:val="pt-BR"/>
        </w:rPr>
      </w:pPr>
    </w:p>
    <w:p w:rsidR="00224C49" w:rsidRPr="00224C49" w:rsidRDefault="00224C49" w:rsidP="00224C49">
      <w:pPr>
        <w:spacing w:line="240" w:lineRule="auto"/>
        <w:jc w:val="center"/>
        <w:rPr>
          <w:b/>
          <w:i/>
        </w:rPr>
      </w:pPr>
    </w:p>
    <w:p w:rsidR="00224C49" w:rsidRPr="00224C49" w:rsidRDefault="00224C49" w:rsidP="00224C49">
      <w:pPr>
        <w:spacing w:line="240" w:lineRule="auto"/>
        <w:jc w:val="center"/>
      </w:pPr>
    </w:p>
    <w:p w:rsidR="00224C49" w:rsidRPr="00224C49" w:rsidRDefault="00224C49" w:rsidP="00224C49">
      <w:pPr>
        <w:spacing w:line="240" w:lineRule="auto"/>
        <w:jc w:val="center"/>
      </w:pPr>
    </w:p>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pPr>
    </w:p>
    <w:tbl>
      <w:tblPr>
        <w:tblW w:w="0" w:type="auto"/>
        <w:tblInd w:w="3573" w:type="dxa"/>
        <w:tblLook w:val="01E0" w:firstRow="1" w:lastRow="1" w:firstColumn="1" w:lastColumn="1" w:noHBand="0" w:noVBand="0"/>
      </w:tblPr>
      <w:tblGrid>
        <w:gridCol w:w="5283"/>
      </w:tblGrid>
      <w:tr w:rsidR="00224C49" w:rsidRPr="00224C49" w:rsidTr="00613FF8">
        <w:tc>
          <w:tcPr>
            <w:tcW w:w="5283" w:type="dxa"/>
          </w:tcPr>
          <w:p w:rsidR="00224C49" w:rsidRPr="00224C49" w:rsidRDefault="00224C49" w:rsidP="00613FF8">
            <w:pPr>
              <w:autoSpaceDE w:val="0"/>
              <w:autoSpaceDN w:val="0"/>
              <w:adjustRightInd w:val="0"/>
              <w:rPr>
                <w:sz w:val="22"/>
                <w:szCs w:val="22"/>
              </w:rPr>
            </w:pPr>
            <w:proofErr w:type="gramStart"/>
            <w:r w:rsidRPr="00224C49">
              <w:rPr>
                <w:sz w:val="22"/>
                <w:szCs w:val="22"/>
              </w:rPr>
              <w:t>Monografia referente ao projeto de conclusão de curso dentro do escopo da disciplina Projeto</w:t>
            </w:r>
            <w:proofErr w:type="gramEnd"/>
            <w:r w:rsidRPr="00224C49">
              <w:rPr>
                <w:sz w:val="22"/>
                <w:szCs w:val="22"/>
              </w:rPr>
              <w:t xml:space="preserve"> de Formatura I (SSC0670) do Departamento de Sistemas de Computação do Instituto de Ciências Matemáticas e de Computação – ICMC-USP para obtenção do título de</w:t>
            </w:r>
            <w:r w:rsidRPr="00224C49">
              <w:rPr>
                <w:color w:val="111111"/>
                <w:sz w:val="22"/>
                <w:szCs w:val="22"/>
              </w:rPr>
              <w:t xml:space="preserve"> Engenheiro de Computação.</w:t>
            </w:r>
          </w:p>
          <w:p w:rsidR="00224C49" w:rsidRPr="00224C49" w:rsidRDefault="00224C49" w:rsidP="00613FF8">
            <w:pPr>
              <w:autoSpaceDE w:val="0"/>
              <w:autoSpaceDN w:val="0"/>
              <w:adjustRightInd w:val="0"/>
              <w:rPr>
                <w:sz w:val="22"/>
                <w:szCs w:val="22"/>
              </w:rPr>
            </w:pPr>
          </w:p>
        </w:tc>
      </w:tr>
      <w:tr w:rsidR="00224C49" w:rsidRPr="00224C49" w:rsidTr="00613FF8">
        <w:tc>
          <w:tcPr>
            <w:tcW w:w="5283" w:type="dxa"/>
          </w:tcPr>
          <w:p w:rsidR="00224C49" w:rsidRPr="00224C49" w:rsidRDefault="00224C49" w:rsidP="00613FF8">
            <w:pPr>
              <w:autoSpaceDE w:val="0"/>
              <w:autoSpaceDN w:val="0"/>
              <w:adjustRightInd w:val="0"/>
              <w:rPr>
                <w:sz w:val="22"/>
                <w:szCs w:val="22"/>
              </w:rPr>
            </w:pPr>
          </w:p>
          <w:p w:rsidR="00224C49" w:rsidRPr="00224C49" w:rsidRDefault="00224C49" w:rsidP="00613FF8">
            <w:pPr>
              <w:autoSpaceDE w:val="0"/>
              <w:autoSpaceDN w:val="0"/>
              <w:adjustRightInd w:val="0"/>
              <w:rPr>
                <w:sz w:val="22"/>
                <w:szCs w:val="22"/>
              </w:rPr>
            </w:pPr>
            <w:r w:rsidRPr="00224C49">
              <w:rPr>
                <w:sz w:val="22"/>
                <w:szCs w:val="22"/>
              </w:rPr>
              <w:t>Área de Concentração</w:t>
            </w:r>
            <w:r w:rsidRPr="00224C49">
              <w:rPr>
                <w:color w:val="000000" w:themeColor="text1"/>
                <w:sz w:val="22"/>
                <w:szCs w:val="22"/>
              </w:rPr>
              <w:t>: Processamento de Imagens</w:t>
            </w:r>
          </w:p>
        </w:tc>
      </w:tr>
    </w:tbl>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Default="00224C49" w:rsidP="00224C49">
      <w:pPr>
        <w:spacing w:line="240" w:lineRule="auto"/>
        <w:jc w:val="center"/>
        <w:rPr>
          <w:b/>
        </w:rPr>
      </w:pPr>
    </w:p>
    <w:p w:rsidR="00224C49" w:rsidRDefault="00224C49" w:rsidP="00224C49">
      <w:pPr>
        <w:spacing w:line="240" w:lineRule="auto"/>
        <w:jc w:val="center"/>
        <w:rPr>
          <w:b/>
        </w:rPr>
      </w:pPr>
    </w:p>
    <w:p w:rsidR="00224C49" w:rsidRPr="00224C49" w:rsidRDefault="00224C49" w:rsidP="00224C49">
      <w:pPr>
        <w:spacing w:line="240" w:lineRule="auto"/>
        <w:jc w:val="center"/>
        <w:rPr>
          <w:b/>
        </w:rPr>
      </w:pPr>
      <w:r w:rsidRPr="00224C49">
        <w:rPr>
          <w:b/>
        </w:rPr>
        <w:lastRenderedPageBreak/>
        <w:t>USP – São Carlos</w:t>
      </w:r>
    </w:p>
    <w:p w:rsidR="00224C49" w:rsidRPr="00224C49" w:rsidRDefault="00224C49" w:rsidP="00224C49">
      <w:pPr>
        <w:spacing w:line="240" w:lineRule="auto"/>
        <w:jc w:val="center"/>
        <w:rPr>
          <w:b/>
          <w:color w:val="000000" w:themeColor="text1"/>
        </w:rPr>
      </w:pPr>
      <w:r w:rsidRPr="00224C49">
        <w:rPr>
          <w:rFonts w:ascii="Arial" w:hAnsi="Arial" w:cs="Arial"/>
          <w:noProof/>
          <w:color w:val="FF0000"/>
        </w:rPr>
        <mc:AlternateContent>
          <mc:Choice Requires="wps">
            <w:drawing>
              <wp:anchor distT="0" distB="0" distL="114300" distR="114300" simplePos="0" relativeHeight="251664384" behindDoc="0" locked="0" layoutInCell="1" allowOverlap="1" wp14:anchorId="5EF268C2" wp14:editId="14A9C40E">
                <wp:simplePos x="0" y="0"/>
                <wp:positionH relativeFrom="column">
                  <wp:posOffset>5343525</wp:posOffset>
                </wp:positionH>
                <wp:positionV relativeFrom="paragraph">
                  <wp:posOffset>220980</wp:posOffset>
                </wp:positionV>
                <wp:extent cx="353695" cy="414020"/>
                <wp:effectExtent l="13335" t="13335" r="13970" b="10795"/>
                <wp:wrapNone/>
                <wp:docPr id="6"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AB3132" id="Retângulo 6" o:spid="_x0000_s1026" style="position:absolute;margin-left:420.75pt;margin-top:17.4pt;width:27.85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" strokecolor="white"/>
            </w:pict>
          </mc:Fallback>
        </mc:AlternateContent>
      </w:r>
      <w:r w:rsidRPr="00224C49">
        <w:rPr>
          <w:b/>
          <w:color w:val="000000" w:themeColor="text1"/>
        </w:rPr>
        <w:t>Novembro 2017</w:t>
      </w:r>
    </w:p>
    <w:p w:rsidR="00224C49" w:rsidRPr="00224C49" w:rsidRDefault="00224C49" w:rsidP="00224C49">
      <w:pPr>
        <w:spacing w:line="240" w:lineRule="auto"/>
        <w:rPr>
          <w:color w:val="000000" w:themeColor="text1"/>
        </w:rPr>
      </w:pPr>
    </w:p>
    <w:p w:rsidR="00224C49" w:rsidRDefault="00224C49" w:rsidP="00224C49">
      <w:pPr>
        <w:rPr>
          <w:color w:val="000000" w:themeColor="text1"/>
        </w:rPr>
        <w:sectPr w:rsidR="00224C49" w:rsidSect="00613FF8">
          <w:headerReference w:type="even" r:id="rId10"/>
          <w:headerReference w:type="default" r:id="rId11"/>
          <w:pgSz w:w="12240" w:h="15840"/>
          <w:pgMar w:top="1701" w:right="1134" w:bottom="1134" w:left="1701" w:header="720" w:footer="720" w:gutter="0"/>
          <w:cols w:space="720"/>
          <w:docGrid w:linePitch="360"/>
        </w:sectPr>
      </w:pPr>
      <w:r w:rsidRPr="00224C49">
        <w:rPr>
          <w:color w:val="000000" w:themeColor="text1"/>
        </w:rPr>
        <w:br w:type="page"/>
      </w:r>
    </w:p>
    <w:p w:rsidR="00224C49" w:rsidRPr="00224C49" w:rsidRDefault="00224C49" w:rsidP="00224C49">
      <w:pPr>
        <w:rPr>
          <w:color w:val="000000" w:themeColor="text1"/>
        </w:rPr>
      </w:pPr>
    </w:p>
    <w:p w:rsidR="00224C49" w:rsidRPr="00224C49" w:rsidRDefault="00224C49" w:rsidP="00224C49">
      <w:pPr>
        <w:spacing w:line="240" w:lineRule="auto"/>
        <w:rPr>
          <w:color w:val="000000" w:themeColor="text1"/>
        </w:rPr>
      </w:pPr>
      <w:proofErr w:type="gramStart"/>
      <w:r w:rsidRPr="00224C49">
        <w:rPr>
          <w:color w:val="000000" w:themeColor="text1"/>
        </w:rPr>
        <w:t>epígrafe</w:t>
      </w:r>
      <w:proofErr w:type="gramEnd"/>
    </w:p>
    <w:p w:rsidR="00224C49" w:rsidRPr="00224C49" w:rsidRDefault="00224C49" w:rsidP="00224C49">
      <w:pPr>
        <w:rPr>
          <w:color w:val="000000" w:themeColor="text1"/>
        </w:rPr>
      </w:pPr>
      <w:r w:rsidRPr="00224C49">
        <w:rPr>
          <w:color w:val="000000" w:themeColor="text1"/>
        </w:rPr>
        <w:br w:type="page"/>
      </w:r>
    </w:p>
    <w:p w:rsidR="00224C49" w:rsidRPr="00224C49" w:rsidRDefault="00224C49" w:rsidP="00224C49">
      <w:pPr>
        <w:pStyle w:val="Titulo"/>
        <w:rPr>
          <w:lang w:val="pt-BR"/>
        </w:rPr>
      </w:pPr>
      <w:r w:rsidRPr="00224C49">
        <w:rPr>
          <w:lang w:val="pt-BR"/>
        </w:rPr>
        <w:lastRenderedPageBreak/>
        <w:t>Dedicatória</w:t>
      </w:r>
    </w:p>
    <w:p w:rsidR="00224C49" w:rsidRPr="00224C49" w:rsidRDefault="00224C49" w:rsidP="00224C49">
      <w:pPr>
        <w:pStyle w:val="Texto"/>
        <w:ind w:firstLine="720"/>
      </w:pPr>
      <w:r w:rsidRPr="00224C49">
        <w:t xml:space="preserve">Dedico esse trabalho aos meus pais, </w:t>
      </w:r>
      <w:proofErr w:type="spellStart"/>
      <w:r w:rsidRPr="00224C49">
        <w:t>Tárcio</w:t>
      </w:r>
      <w:proofErr w:type="spellEnd"/>
      <w:r w:rsidRPr="00224C49">
        <w:t xml:space="preserve"> e Márcia </w:t>
      </w:r>
      <w:proofErr w:type="spellStart"/>
      <w:r w:rsidRPr="00224C49">
        <w:t>Vidotti</w:t>
      </w:r>
      <w:proofErr w:type="spellEnd"/>
      <w:r w:rsidRPr="00224C49">
        <w:t xml:space="preserve"> pelo empenho em fazer com que eu chegasse até aqui</w:t>
      </w:r>
      <w:r w:rsidR="004053EC">
        <w:t xml:space="preserve"> e ao Bentinho e Leia, por todo o amor e carinho</w:t>
      </w:r>
      <w:r w:rsidRPr="00224C49">
        <w:t>. Serei sempre grato.</w:t>
      </w:r>
    </w:p>
    <w:p w:rsidR="00224C49" w:rsidRPr="00224C49" w:rsidRDefault="00224C49" w:rsidP="00224C49">
      <w:r w:rsidRPr="00224C49">
        <w:br w:type="page"/>
      </w:r>
    </w:p>
    <w:p w:rsidR="00224C49" w:rsidRPr="00224C49" w:rsidRDefault="00224C49" w:rsidP="00224C49">
      <w:pPr>
        <w:pStyle w:val="Titulo"/>
        <w:rPr>
          <w:lang w:val="pt-BR"/>
        </w:rPr>
      </w:pPr>
      <w:r w:rsidRPr="00224C49">
        <w:rPr>
          <w:lang w:val="pt-BR"/>
        </w:rPr>
        <w:lastRenderedPageBreak/>
        <w:t>Agradecimentos</w:t>
      </w:r>
    </w:p>
    <w:p w:rsidR="00224C49" w:rsidRPr="00224C49" w:rsidRDefault="00224C49" w:rsidP="00224C49">
      <w:pPr>
        <w:pStyle w:val="Texto"/>
      </w:pPr>
      <w:r w:rsidRPr="00224C49">
        <w:tab/>
      </w:r>
    </w:p>
    <w:p w:rsidR="00224C49" w:rsidRPr="00224C49" w:rsidRDefault="00224C49" w:rsidP="00224C49">
      <w:pPr>
        <w:pStyle w:val="Texto"/>
      </w:pPr>
      <w:r w:rsidRPr="00224C49">
        <w:tab/>
        <w:t xml:space="preserve">Em primeiro lugar, gostaria de agradecer a minha parceira durante praticamente toda a graduação, Isabella Zanin Vicente, sem seu incentivo nos momentos difíceis e sua amizade </w:t>
      </w:r>
      <w:proofErr w:type="gramStart"/>
      <w:r w:rsidRPr="00224C49">
        <w:t>a</w:t>
      </w:r>
      <w:proofErr w:type="gramEnd"/>
      <w:r w:rsidRPr="00224C49">
        <w:t xml:space="preserve"> trajetória até aqui talvez tivesse outro rumo.</w:t>
      </w:r>
    </w:p>
    <w:p w:rsidR="00224C49" w:rsidRPr="00224C49" w:rsidRDefault="00224C49" w:rsidP="00224C49">
      <w:pPr>
        <w:pStyle w:val="Texto"/>
      </w:pPr>
      <w:r w:rsidRPr="00224C49">
        <w:tab/>
        <w:t xml:space="preserve">Também gostaria de agradecer meus amigos Gabriel Conrado, Rodrigo Oliveira, Danilo Correa e Bruno </w:t>
      </w:r>
      <w:proofErr w:type="spellStart"/>
      <w:r w:rsidRPr="00224C49">
        <w:t>Makishi</w:t>
      </w:r>
      <w:proofErr w:type="spellEnd"/>
      <w:r w:rsidRPr="00224C49">
        <w:t xml:space="preserve"> por terem me acolhido quando precisei e Gustavo Okuda e Sérgio Baptista por terem feito parte dos melhores momentos dessa fase da minha vida.</w:t>
      </w:r>
    </w:p>
    <w:p w:rsidR="00224C49" w:rsidRPr="00224C49" w:rsidRDefault="00224C49" w:rsidP="00224C49">
      <w:pPr>
        <w:pStyle w:val="Texto"/>
      </w:pPr>
      <w:r w:rsidRPr="00224C49">
        <w:tab/>
        <w:t xml:space="preserve">Agradeço aos meus amigos do intercâmbio Isabela Leme Cruz, Isabella </w:t>
      </w:r>
      <w:proofErr w:type="spellStart"/>
      <w:proofErr w:type="gramStart"/>
      <w:r w:rsidRPr="00224C49">
        <w:t>Dall'Asta</w:t>
      </w:r>
      <w:proofErr w:type="spellEnd"/>
      <w:proofErr w:type="gramEnd"/>
      <w:r w:rsidRPr="00224C49">
        <w:t xml:space="preserve">, Abner Cabral, Derek Chan e Rafael </w:t>
      </w:r>
      <w:proofErr w:type="spellStart"/>
      <w:r w:rsidRPr="00224C49">
        <w:t>Rigaud</w:t>
      </w:r>
      <w:proofErr w:type="spellEnd"/>
      <w:r w:rsidRPr="00224C49">
        <w:t xml:space="preserve"> por estarem presentes em um ano muito importante para mim pessoalmente e continuarem presentes até hoje.</w:t>
      </w:r>
    </w:p>
    <w:p w:rsidR="00224C49" w:rsidRPr="00224C49" w:rsidRDefault="00224C49" w:rsidP="00224C49">
      <w:pPr>
        <w:pStyle w:val="Texto"/>
      </w:pPr>
      <w:r w:rsidRPr="00224C49">
        <w:tab/>
        <w:t xml:space="preserve">Agradeço também a minha amiga Elisa </w:t>
      </w:r>
      <w:proofErr w:type="spellStart"/>
      <w:r w:rsidRPr="00224C49">
        <w:t>Marcatto</w:t>
      </w:r>
      <w:proofErr w:type="spellEnd"/>
      <w:r w:rsidRPr="00224C49">
        <w:t xml:space="preserve"> pelo companheirismo durante esses últimos dois anos.</w:t>
      </w:r>
    </w:p>
    <w:p w:rsidR="00224C49" w:rsidRPr="00224C49" w:rsidRDefault="00224C49" w:rsidP="00224C49">
      <w:pPr>
        <w:pStyle w:val="Texto"/>
      </w:pPr>
      <w:r w:rsidRPr="00224C49">
        <w:tab/>
        <w:t>Por fim, gostaria de agradecer o professor Eduardo do Valle Simões por me orientar nesse projeto.</w:t>
      </w:r>
    </w:p>
    <w:p w:rsidR="00224C49" w:rsidRPr="00224C49" w:rsidRDefault="00224C49" w:rsidP="00224C49">
      <w:pPr>
        <w:pStyle w:val="Texto"/>
        <w:ind w:firstLine="720"/>
      </w:pPr>
      <w:r w:rsidRPr="00224C49">
        <w:tab/>
      </w:r>
      <w:r w:rsidRPr="00224C49">
        <w:br w:type="page"/>
      </w:r>
    </w:p>
    <w:p w:rsidR="00224C49" w:rsidRPr="00224C49" w:rsidRDefault="00224C49" w:rsidP="00224C49">
      <w:pPr>
        <w:pStyle w:val="Titulo"/>
        <w:rPr>
          <w:lang w:val="pt-BR"/>
        </w:rPr>
      </w:pPr>
      <w:r w:rsidRPr="00224C49">
        <w:rPr>
          <w:lang w:val="pt-BR"/>
        </w:rPr>
        <w:lastRenderedPageBreak/>
        <w:t>Resumo</w:t>
      </w:r>
    </w:p>
    <w:p w:rsidR="00224C49" w:rsidRPr="00224C49" w:rsidRDefault="00224C49" w:rsidP="00224C49">
      <w:pPr>
        <w:rPr>
          <w:rFonts w:ascii="Arial" w:hAnsi="Arial"/>
          <w:b/>
          <w:sz w:val="40"/>
        </w:rPr>
      </w:pPr>
      <w:r w:rsidRPr="00224C49">
        <w:br w:type="page"/>
      </w:r>
    </w:p>
    <w:p w:rsidR="00224C49" w:rsidRPr="00224C49" w:rsidRDefault="00224C49" w:rsidP="00224C49">
      <w:pPr>
        <w:pStyle w:val="Titulo"/>
        <w:rPr>
          <w:lang w:val="pt-BR"/>
        </w:rPr>
      </w:pPr>
      <w:r w:rsidRPr="00224C49">
        <w:rPr>
          <w:lang w:val="pt-BR"/>
        </w:rPr>
        <w:lastRenderedPageBreak/>
        <w:t>Sumário</w:t>
      </w:r>
    </w:p>
    <w:sdt>
      <w:sdtPr>
        <w:rPr>
          <w:rFonts w:ascii="Times New Roman" w:eastAsia="Times New Roman" w:hAnsi="Times New Roman" w:cs="Times New Roman"/>
          <w:color w:val="auto"/>
          <w:sz w:val="24"/>
          <w:szCs w:val="20"/>
          <w:lang w:val="pt-BR" w:eastAsia="pt-BR"/>
        </w:rPr>
        <w:id w:val="-347327834"/>
        <w:docPartObj>
          <w:docPartGallery w:val="Table of Contents"/>
          <w:docPartUnique/>
        </w:docPartObj>
      </w:sdtPr>
      <w:sdtEndPr>
        <w:rPr>
          <w:b/>
          <w:bCs/>
        </w:rPr>
      </w:sdtEndPr>
      <w:sdtContent>
        <w:p w:rsidR="003B14FA" w:rsidRDefault="003B14FA">
          <w:pPr>
            <w:pStyle w:val="CabealhodoSumrio"/>
          </w:pPr>
        </w:p>
        <w:p w:rsidR="00A61D9C" w:rsidRDefault="003B14FA">
          <w:pPr>
            <w:pStyle w:val="Sumrio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96649347" w:history="1">
            <w:r w:rsidR="00A61D9C" w:rsidRPr="00742168">
              <w:rPr>
                <w:rStyle w:val="Hyperlink"/>
                <w:noProof/>
              </w:rPr>
              <w:t>Lista de Abreviaturas</w:t>
            </w:r>
            <w:r w:rsidR="00A61D9C">
              <w:rPr>
                <w:noProof/>
                <w:webHidden/>
              </w:rPr>
              <w:tab/>
            </w:r>
            <w:r w:rsidR="00A61D9C">
              <w:rPr>
                <w:noProof/>
                <w:webHidden/>
              </w:rPr>
              <w:fldChar w:fldCharType="begin"/>
            </w:r>
            <w:r w:rsidR="00A61D9C">
              <w:rPr>
                <w:noProof/>
                <w:webHidden/>
              </w:rPr>
              <w:instrText xml:space="preserve"> PAGEREF _Toc496649347 \h </w:instrText>
            </w:r>
            <w:r w:rsidR="00A61D9C">
              <w:rPr>
                <w:noProof/>
                <w:webHidden/>
              </w:rPr>
            </w:r>
            <w:r w:rsidR="00A61D9C">
              <w:rPr>
                <w:noProof/>
                <w:webHidden/>
              </w:rPr>
              <w:fldChar w:fldCharType="separate"/>
            </w:r>
            <w:r w:rsidR="00A61D9C">
              <w:rPr>
                <w:noProof/>
                <w:webHidden/>
              </w:rPr>
              <w:t>vii</w:t>
            </w:r>
            <w:r w:rsidR="00A61D9C">
              <w:rPr>
                <w:noProof/>
                <w:webHidden/>
              </w:rPr>
              <w:fldChar w:fldCharType="end"/>
            </w:r>
          </w:hyperlink>
        </w:p>
        <w:p w:rsidR="00A61D9C" w:rsidRDefault="006166D6">
          <w:pPr>
            <w:pStyle w:val="Sumrio1"/>
            <w:tabs>
              <w:tab w:val="right" w:leader="dot" w:pos="9395"/>
            </w:tabs>
            <w:rPr>
              <w:rFonts w:asciiTheme="minorHAnsi" w:eastAsiaTheme="minorEastAsia" w:hAnsiTheme="minorHAnsi" w:cstheme="minorBidi"/>
              <w:noProof/>
              <w:sz w:val="22"/>
              <w:szCs w:val="22"/>
              <w:lang w:val="en-US" w:eastAsia="en-US"/>
            </w:rPr>
          </w:pPr>
          <w:hyperlink w:anchor="_Toc496649348" w:history="1">
            <w:r w:rsidR="00A61D9C" w:rsidRPr="00742168">
              <w:rPr>
                <w:rStyle w:val="Hyperlink"/>
                <w:noProof/>
              </w:rPr>
              <w:t>Lista de Tabelas</w:t>
            </w:r>
            <w:r w:rsidR="00A61D9C">
              <w:rPr>
                <w:noProof/>
                <w:webHidden/>
              </w:rPr>
              <w:tab/>
            </w:r>
            <w:r w:rsidR="00A61D9C">
              <w:rPr>
                <w:noProof/>
                <w:webHidden/>
              </w:rPr>
              <w:fldChar w:fldCharType="begin"/>
            </w:r>
            <w:r w:rsidR="00A61D9C">
              <w:rPr>
                <w:noProof/>
                <w:webHidden/>
              </w:rPr>
              <w:instrText xml:space="preserve"> PAGEREF _Toc496649348 \h </w:instrText>
            </w:r>
            <w:r w:rsidR="00A61D9C">
              <w:rPr>
                <w:noProof/>
                <w:webHidden/>
              </w:rPr>
            </w:r>
            <w:r w:rsidR="00A61D9C">
              <w:rPr>
                <w:noProof/>
                <w:webHidden/>
              </w:rPr>
              <w:fldChar w:fldCharType="separate"/>
            </w:r>
            <w:r w:rsidR="00A61D9C">
              <w:rPr>
                <w:noProof/>
                <w:webHidden/>
              </w:rPr>
              <w:t>viii</w:t>
            </w:r>
            <w:r w:rsidR="00A61D9C">
              <w:rPr>
                <w:noProof/>
                <w:webHidden/>
              </w:rPr>
              <w:fldChar w:fldCharType="end"/>
            </w:r>
          </w:hyperlink>
        </w:p>
        <w:p w:rsidR="00A61D9C" w:rsidRDefault="006166D6">
          <w:pPr>
            <w:pStyle w:val="Sumrio1"/>
            <w:tabs>
              <w:tab w:val="right" w:leader="dot" w:pos="9395"/>
            </w:tabs>
            <w:rPr>
              <w:rFonts w:asciiTheme="minorHAnsi" w:eastAsiaTheme="minorEastAsia" w:hAnsiTheme="minorHAnsi" w:cstheme="minorBidi"/>
              <w:noProof/>
              <w:sz w:val="22"/>
              <w:szCs w:val="22"/>
              <w:lang w:val="en-US" w:eastAsia="en-US"/>
            </w:rPr>
          </w:pPr>
          <w:hyperlink w:anchor="_Toc496649349" w:history="1">
            <w:r w:rsidR="00A61D9C" w:rsidRPr="00742168">
              <w:rPr>
                <w:rStyle w:val="Hyperlink"/>
                <w:noProof/>
              </w:rPr>
              <w:t>Lista de Figuras</w:t>
            </w:r>
            <w:r w:rsidR="00A61D9C">
              <w:rPr>
                <w:noProof/>
                <w:webHidden/>
              </w:rPr>
              <w:tab/>
            </w:r>
            <w:r w:rsidR="00A61D9C">
              <w:rPr>
                <w:noProof/>
                <w:webHidden/>
              </w:rPr>
              <w:fldChar w:fldCharType="begin"/>
            </w:r>
            <w:r w:rsidR="00A61D9C">
              <w:rPr>
                <w:noProof/>
                <w:webHidden/>
              </w:rPr>
              <w:instrText xml:space="preserve"> PAGEREF _Toc496649349 \h </w:instrText>
            </w:r>
            <w:r w:rsidR="00A61D9C">
              <w:rPr>
                <w:noProof/>
                <w:webHidden/>
              </w:rPr>
            </w:r>
            <w:r w:rsidR="00A61D9C">
              <w:rPr>
                <w:noProof/>
                <w:webHidden/>
              </w:rPr>
              <w:fldChar w:fldCharType="separate"/>
            </w:r>
            <w:r w:rsidR="00A61D9C">
              <w:rPr>
                <w:noProof/>
                <w:webHidden/>
              </w:rPr>
              <w:t>ix</w:t>
            </w:r>
            <w:r w:rsidR="00A61D9C">
              <w:rPr>
                <w:noProof/>
                <w:webHidden/>
              </w:rPr>
              <w:fldChar w:fldCharType="end"/>
            </w:r>
          </w:hyperlink>
        </w:p>
        <w:p w:rsidR="00A61D9C" w:rsidRDefault="006166D6">
          <w:pPr>
            <w:pStyle w:val="Sumrio1"/>
            <w:tabs>
              <w:tab w:val="right" w:leader="dot" w:pos="9395"/>
            </w:tabs>
            <w:rPr>
              <w:rFonts w:asciiTheme="minorHAnsi" w:eastAsiaTheme="minorEastAsia" w:hAnsiTheme="minorHAnsi" w:cstheme="minorBidi"/>
              <w:noProof/>
              <w:sz w:val="22"/>
              <w:szCs w:val="22"/>
              <w:lang w:val="en-US" w:eastAsia="en-US"/>
            </w:rPr>
          </w:pPr>
          <w:hyperlink w:anchor="_Toc496649350" w:history="1">
            <w:r w:rsidR="00A61D9C" w:rsidRPr="00742168">
              <w:rPr>
                <w:rStyle w:val="Hyperlink"/>
                <w:noProof/>
              </w:rPr>
              <w:t>CAPÍTULO 1: INTRODUÇÃO</w:t>
            </w:r>
            <w:r w:rsidR="00A61D9C">
              <w:rPr>
                <w:noProof/>
                <w:webHidden/>
              </w:rPr>
              <w:tab/>
            </w:r>
            <w:r w:rsidR="00A61D9C">
              <w:rPr>
                <w:noProof/>
                <w:webHidden/>
              </w:rPr>
              <w:fldChar w:fldCharType="begin"/>
            </w:r>
            <w:r w:rsidR="00A61D9C">
              <w:rPr>
                <w:noProof/>
                <w:webHidden/>
              </w:rPr>
              <w:instrText xml:space="preserve"> PAGEREF _Toc496649350 \h </w:instrText>
            </w:r>
            <w:r w:rsidR="00A61D9C">
              <w:rPr>
                <w:noProof/>
                <w:webHidden/>
              </w:rPr>
            </w:r>
            <w:r w:rsidR="00A61D9C">
              <w:rPr>
                <w:noProof/>
                <w:webHidden/>
              </w:rPr>
              <w:fldChar w:fldCharType="separate"/>
            </w:r>
            <w:r w:rsidR="00A61D9C">
              <w:rPr>
                <w:noProof/>
                <w:webHidden/>
              </w:rPr>
              <w:t>1</w:t>
            </w:r>
            <w:r w:rsidR="00A61D9C">
              <w:rPr>
                <w:noProof/>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51" w:history="1">
            <w:r w:rsidR="00A61D9C" w:rsidRPr="00742168">
              <w:rPr>
                <w:rStyle w:val="Hyperlink"/>
                <w:noProof/>
              </w:rPr>
              <w:t>1.1. Contextualização e Motivação</w:t>
            </w:r>
            <w:r w:rsidR="00A61D9C">
              <w:rPr>
                <w:noProof/>
                <w:webHidden/>
              </w:rPr>
              <w:tab/>
            </w:r>
            <w:r w:rsidR="00A61D9C">
              <w:rPr>
                <w:noProof/>
                <w:webHidden/>
              </w:rPr>
              <w:fldChar w:fldCharType="begin"/>
            </w:r>
            <w:r w:rsidR="00A61D9C">
              <w:rPr>
                <w:noProof/>
                <w:webHidden/>
              </w:rPr>
              <w:instrText xml:space="preserve"> PAGEREF _Toc496649351 \h </w:instrText>
            </w:r>
            <w:r w:rsidR="00A61D9C">
              <w:rPr>
                <w:noProof/>
                <w:webHidden/>
              </w:rPr>
            </w:r>
            <w:r w:rsidR="00A61D9C">
              <w:rPr>
                <w:noProof/>
                <w:webHidden/>
              </w:rPr>
              <w:fldChar w:fldCharType="separate"/>
            </w:r>
            <w:r w:rsidR="00A61D9C">
              <w:rPr>
                <w:noProof/>
                <w:webHidden/>
              </w:rPr>
              <w:t>1</w:t>
            </w:r>
            <w:r w:rsidR="00A61D9C">
              <w:rPr>
                <w:noProof/>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52" w:history="1">
            <w:r w:rsidR="00A61D9C" w:rsidRPr="00742168">
              <w:rPr>
                <w:rStyle w:val="Hyperlink"/>
                <w:noProof/>
              </w:rPr>
              <w:t>1.2. Objetivos</w:t>
            </w:r>
            <w:r w:rsidR="00A61D9C">
              <w:rPr>
                <w:noProof/>
                <w:webHidden/>
              </w:rPr>
              <w:tab/>
            </w:r>
            <w:r w:rsidR="00A61D9C">
              <w:rPr>
                <w:noProof/>
                <w:webHidden/>
              </w:rPr>
              <w:fldChar w:fldCharType="begin"/>
            </w:r>
            <w:r w:rsidR="00A61D9C">
              <w:rPr>
                <w:noProof/>
                <w:webHidden/>
              </w:rPr>
              <w:instrText xml:space="preserve"> PAGEREF _Toc496649352 \h </w:instrText>
            </w:r>
            <w:r w:rsidR="00A61D9C">
              <w:rPr>
                <w:noProof/>
                <w:webHidden/>
              </w:rPr>
            </w:r>
            <w:r w:rsidR="00A61D9C">
              <w:rPr>
                <w:noProof/>
                <w:webHidden/>
              </w:rPr>
              <w:fldChar w:fldCharType="separate"/>
            </w:r>
            <w:r w:rsidR="00A61D9C">
              <w:rPr>
                <w:noProof/>
                <w:webHidden/>
              </w:rPr>
              <w:t>2</w:t>
            </w:r>
            <w:r w:rsidR="00A61D9C">
              <w:rPr>
                <w:noProof/>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53" w:history="1">
            <w:r w:rsidR="00A61D9C" w:rsidRPr="00742168">
              <w:rPr>
                <w:rStyle w:val="Hyperlink"/>
                <w:noProof/>
              </w:rPr>
              <w:t>1.3. Organização do Trabalho</w:t>
            </w:r>
            <w:r w:rsidR="00A61D9C">
              <w:rPr>
                <w:noProof/>
                <w:webHidden/>
              </w:rPr>
              <w:tab/>
            </w:r>
            <w:r w:rsidR="00A61D9C">
              <w:rPr>
                <w:noProof/>
                <w:webHidden/>
              </w:rPr>
              <w:fldChar w:fldCharType="begin"/>
            </w:r>
            <w:r w:rsidR="00A61D9C">
              <w:rPr>
                <w:noProof/>
                <w:webHidden/>
              </w:rPr>
              <w:instrText xml:space="preserve"> PAGEREF _Toc496649353 \h </w:instrText>
            </w:r>
            <w:r w:rsidR="00A61D9C">
              <w:rPr>
                <w:noProof/>
                <w:webHidden/>
              </w:rPr>
            </w:r>
            <w:r w:rsidR="00A61D9C">
              <w:rPr>
                <w:noProof/>
                <w:webHidden/>
              </w:rPr>
              <w:fldChar w:fldCharType="separate"/>
            </w:r>
            <w:r w:rsidR="00A61D9C">
              <w:rPr>
                <w:noProof/>
                <w:webHidden/>
              </w:rPr>
              <w:t>2</w:t>
            </w:r>
            <w:r w:rsidR="00A61D9C">
              <w:rPr>
                <w:noProof/>
                <w:webHidden/>
              </w:rPr>
              <w:fldChar w:fldCharType="end"/>
            </w:r>
          </w:hyperlink>
        </w:p>
        <w:p w:rsidR="00A61D9C" w:rsidRDefault="006166D6">
          <w:pPr>
            <w:pStyle w:val="Sumrio1"/>
            <w:tabs>
              <w:tab w:val="right" w:leader="dot" w:pos="9395"/>
            </w:tabs>
            <w:rPr>
              <w:rFonts w:asciiTheme="minorHAnsi" w:eastAsiaTheme="minorEastAsia" w:hAnsiTheme="minorHAnsi" w:cstheme="minorBidi"/>
              <w:noProof/>
              <w:sz w:val="22"/>
              <w:szCs w:val="22"/>
              <w:lang w:val="en-US" w:eastAsia="en-US"/>
            </w:rPr>
          </w:pPr>
          <w:hyperlink w:anchor="_Toc496649354" w:history="1">
            <w:r w:rsidR="00A61D9C" w:rsidRPr="00742168">
              <w:rPr>
                <w:rStyle w:val="Hyperlink"/>
                <w:noProof/>
              </w:rPr>
              <w:t>CAPÍTULO 2: REVISÃO BIBLIOGRÁFICA</w:t>
            </w:r>
            <w:r w:rsidR="00A61D9C">
              <w:rPr>
                <w:noProof/>
                <w:webHidden/>
              </w:rPr>
              <w:tab/>
            </w:r>
            <w:r w:rsidR="00A61D9C">
              <w:rPr>
                <w:noProof/>
                <w:webHidden/>
              </w:rPr>
              <w:fldChar w:fldCharType="begin"/>
            </w:r>
            <w:r w:rsidR="00A61D9C">
              <w:rPr>
                <w:noProof/>
                <w:webHidden/>
              </w:rPr>
              <w:instrText xml:space="preserve"> PAGEREF _Toc496649354 \h </w:instrText>
            </w:r>
            <w:r w:rsidR="00A61D9C">
              <w:rPr>
                <w:noProof/>
                <w:webHidden/>
              </w:rPr>
            </w:r>
            <w:r w:rsidR="00A61D9C">
              <w:rPr>
                <w:noProof/>
                <w:webHidden/>
              </w:rPr>
              <w:fldChar w:fldCharType="separate"/>
            </w:r>
            <w:r w:rsidR="00A61D9C">
              <w:rPr>
                <w:noProof/>
                <w:webHidden/>
              </w:rPr>
              <w:t>3</w:t>
            </w:r>
            <w:r w:rsidR="00A61D9C">
              <w:rPr>
                <w:noProof/>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55" w:history="1">
            <w:r w:rsidR="00A61D9C" w:rsidRPr="00742168">
              <w:rPr>
                <w:rStyle w:val="Hyperlink"/>
                <w:noProof/>
              </w:rPr>
              <w:t>2.1 Considerações Iniciais</w:t>
            </w:r>
            <w:r w:rsidR="00A61D9C">
              <w:rPr>
                <w:noProof/>
                <w:webHidden/>
              </w:rPr>
              <w:tab/>
            </w:r>
            <w:r w:rsidR="00A61D9C">
              <w:rPr>
                <w:noProof/>
                <w:webHidden/>
              </w:rPr>
              <w:fldChar w:fldCharType="begin"/>
            </w:r>
            <w:r w:rsidR="00A61D9C">
              <w:rPr>
                <w:noProof/>
                <w:webHidden/>
              </w:rPr>
              <w:instrText xml:space="preserve"> PAGEREF _Toc496649355 \h </w:instrText>
            </w:r>
            <w:r w:rsidR="00A61D9C">
              <w:rPr>
                <w:noProof/>
                <w:webHidden/>
              </w:rPr>
            </w:r>
            <w:r w:rsidR="00A61D9C">
              <w:rPr>
                <w:noProof/>
                <w:webHidden/>
              </w:rPr>
              <w:fldChar w:fldCharType="separate"/>
            </w:r>
            <w:r w:rsidR="00A61D9C">
              <w:rPr>
                <w:noProof/>
                <w:webHidden/>
              </w:rPr>
              <w:t>3</w:t>
            </w:r>
            <w:r w:rsidR="00A61D9C">
              <w:rPr>
                <w:noProof/>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56" w:history="1">
            <w:r w:rsidR="00A61D9C" w:rsidRPr="00742168">
              <w:rPr>
                <w:rStyle w:val="Hyperlink"/>
                <w:noProof/>
              </w:rPr>
              <w:t>2.2 Automação Residencial</w:t>
            </w:r>
            <w:r w:rsidR="00A61D9C">
              <w:rPr>
                <w:noProof/>
                <w:webHidden/>
              </w:rPr>
              <w:tab/>
            </w:r>
            <w:r w:rsidR="00A61D9C">
              <w:rPr>
                <w:noProof/>
                <w:webHidden/>
              </w:rPr>
              <w:fldChar w:fldCharType="begin"/>
            </w:r>
            <w:r w:rsidR="00A61D9C">
              <w:rPr>
                <w:noProof/>
                <w:webHidden/>
              </w:rPr>
              <w:instrText xml:space="preserve"> PAGEREF _Toc496649356 \h </w:instrText>
            </w:r>
            <w:r w:rsidR="00A61D9C">
              <w:rPr>
                <w:noProof/>
                <w:webHidden/>
              </w:rPr>
            </w:r>
            <w:r w:rsidR="00A61D9C">
              <w:rPr>
                <w:noProof/>
                <w:webHidden/>
              </w:rPr>
              <w:fldChar w:fldCharType="separate"/>
            </w:r>
            <w:r w:rsidR="00A61D9C">
              <w:rPr>
                <w:noProof/>
                <w:webHidden/>
              </w:rPr>
              <w:t>3</w:t>
            </w:r>
            <w:r w:rsidR="00A61D9C">
              <w:rPr>
                <w:noProof/>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57" w:history="1">
            <w:r w:rsidR="00A61D9C" w:rsidRPr="00742168">
              <w:rPr>
                <w:rStyle w:val="Hyperlink"/>
                <w:noProof/>
              </w:rPr>
              <w:t>2.3 Processamento de Imagens</w:t>
            </w:r>
            <w:r w:rsidR="00A61D9C">
              <w:rPr>
                <w:noProof/>
                <w:webHidden/>
              </w:rPr>
              <w:tab/>
            </w:r>
            <w:r w:rsidR="00A61D9C">
              <w:rPr>
                <w:noProof/>
                <w:webHidden/>
              </w:rPr>
              <w:fldChar w:fldCharType="begin"/>
            </w:r>
            <w:r w:rsidR="00A61D9C">
              <w:rPr>
                <w:noProof/>
                <w:webHidden/>
              </w:rPr>
              <w:instrText xml:space="preserve"> PAGEREF _Toc496649357 \h </w:instrText>
            </w:r>
            <w:r w:rsidR="00A61D9C">
              <w:rPr>
                <w:noProof/>
                <w:webHidden/>
              </w:rPr>
            </w:r>
            <w:r w:rsidR="00A61D9C">
              <w:rPr>
                <w:noProof/>
                <w:webHidden/>
              </w:rPr>
              <w:fldChar w:fldCharType="separate"/>
            </w:r>
            <w:r w:rsidR="00A61D9C">
              <w:rPr>
                <w:noProof/>
                <w:webHidden/>
              </w:rPr>
              <w:t>5</w:t>
            </w:r>
            <w:r w:rsidR="00A61D9C">
              <w:rPr>
                <w:noProof/>
                <w:webHidden/>
              </w:rPr>
              <w:fldChar w:fldCharType="end"/>
            </w:r>
          </w:hyperlink>
        </w:p>
        <w:p w:rsidR="00A61D9C" w:rsidRDefault="006166D6">
          <w:pPr>
            <w:pStyle w:val="Sumrio3"/>
            <w:rPr>
              <w:rFonts w:asciiTheme="minorHAnsi" w:hAnsiTheme="minorHAnsi" w:cstheme="minorBidi"/>
              <w:sz w:val="22"/>
            </w:rPr>
          </w:pPr>
          <w:hyperlink w:anchor="_Toc496649358" w:history="1">
            <w:r w:rsidR="00A61D9C" w:rsidRPr="00742168">
              <w:rPr>
                <w:rStyle w:val="Hyperlink"/>
              </w:rPr>
              <w:t>2.3.1 OpenCV</w:t>
            </w:r>
            <w:r w:rsidR="00A61D9C">
              <w:rPr>
                <w:webHidden/>
              </w:rPr>
              <w:tab/>
            </w:r>
            <w:r w:rsidR="00A61D9C">
              <w:rPr>
                <w:webHidden/>
              </w:rPr>
              <w:fldChar w:fldCharType="begin"/>
            </w:r>
            <w:r w:rsidR="00A61D9C">
              <w:rPr>
                <w:webHidden/>
              </w:rPr>
              <w:instrText xml:space="preserve"> PAGEREF _Toc496649358 \h </w:instrText>
            </w:r>
            <w:r w:rsidR="00A61D9C">
              <w:rPr>
                <w:webHidden/>
              </w:rPr>
            </w:r>
            <w:r w:rsidR="00A61D9C">
              <w:rPr>
                <w:webHidden/>
              </w:rPr>
              <w:fldChar w:fldCharType="separate"/>
            </w:r>
            <w:r w:rsidR="00A61D9C">
              <w:rPr>
                <w:webHidden/>
              </w:rPr>
              <w:t>5</w:t>
            </w:r>
            <w:r w:rsidR="00A61D9C">
              <w:rPr>
                <w:webHidden/>
              </w:rPr>
              <w:fldChar w:fldCharType="end"/>
            </w:r>
          </w:hyperlink>
        </w:p>
        <w:p w:rsidR="00A61D9C" w:rsidRDefault="006166D6">
          <w:pPr>
            <w:pStyle w:val="Sumrio3"/>
            <w:rPr>
              <w:rFonts w:asciiTheme="minorHAnsi" w:hAnsiTheme="minorHAnsi" w:cstheme="minorBidi"/>
              <w:sz w:val="22"/>
            </w:rPr>
          </w:pPr>
          <w:hyperlink w:anchor="_Toc496649359" w:history="1">
            <w:r w:rsidR="00A61D9C" w:rsidRPr="00742168">
              <w:rPr>
                <w:rStyle w:val="Hyperlink"/>
              </w:rPr>
              <w:t>2.3.2 Espaço de Cores</w:t>
            </w:r>
            <w:r w:rsidR="00A61D9C">
              <w:rPr>
                <w:webHidden/>
              </w:rPr>
              <w:tab/>
            </w:r>
            <w:r w:rsidR="00A61D9C">
              <w:rPr>
                <w:webHidden/>
              </w:rPr>
              <w:fldChar w:fldCharType="begin"/>
            </w:r>
            <w:r w:rsidR="00A61D9C">
              <w:rPr>
                <w:webHidden/>
              </w:rPr>
              <w:instrText xml:space="preserve"> PAGEREF _Toc496649359 \h </w:instrText>
            </w:r>
            <w:r w:rsidR="00A61D9C">
              <w:rPr>
                <w:webHidden/>
              </w:rPr>
            </w:r>
            <w:r w:rsidR="00A61D9C">
              <w:rPr>
                <w:webHidden/>
              </w:rPr>
              <w:fldChar w:fldCharType="separate"/>
            </w:r>
            <w:r w:rsidR="00A61D9C">
              <w:rPr>
                <w:webHidden/>
              </w:rPr>
              <w:t>8</w:t>
            </w:r>
            <w:r w:rsidR="00A61D9C">
              <w:rPr>
                <w:webHidden/>
              </w:rPr>
              <w:fldChar w:fldCharType="end"/>
            </w:r>
          </w:hyperlink>
        </w:p>
        <w:p w:rsidR="00A61D9C" w:rsidRDefault="006166D6">
          <w:pPr>
            <w:pStyle w:val="Sumrio3"/>
            <w:rPr>
              <w:rFonts w:asciiTheme="minorHAnsi" w:hAnsiTheme="minorHAnsi" w:cstheme="minorBidi"/>
              <w:sz w:val="22"/>
            </w:rPr>
          </w:pPr>
          <w:hyperlink w:anchor="_Toc496649360" w:history="1">
            <w:r w:rsidR="00A61D9C" w:rsidRPr="00742168">
              <w:rPr>
                <w:rStyle w:val="Hyperlink"/>
              </w:rPr>
              <w:t>2.3.3 Segmentação de Imagem</w:t>
            </w:r>
            <w:r w:rsidR="00A61D9C">
              <w:rPr>
                <w:webHidden/>
              </w:rPr>
              <w:tab/>
            </w:r>
            <w:r w:rsidR="00A61D9C">
              <w:rPr>
                <w:webHidden/>
              </w:rPr>
              <w:fldChar w:fldCharType="begin"/>
            </w:r>
            <w:r w:rsidR="00A61D9C">
              <w:rPr>
                <w:webHidden/>
              </w:rPr>
              <w:instrText xml:space="preserve"> PAGEREF _Toc496649360 \h </w:instrText>
            </w:r>
            <w:r w:rsidR="00A61D9C">
              <w:rPr>
                <w:webHidden/>
              </w:rPr>
            </w:r>
            <w:r w:rsidR="00A61D9C">
              <w:rPr>
                <w:webHidden/>
              </w:rPr>
              <w:fldChar w:fldCharType="separate"/>
            </w:r>
            <w:r w:rsidR="00A61D9C">
              <w:rPr>
                <w:webHidden/>
              </w:rPr>
              <w:t>11</w:t>
            </w:r>
            <w:r w:rsidR="00A61D9C">
              <w:rPr>
                <w:webHidden/>
              </w:rPr>
              <w:fldChar w:fldCharType="end"/>
            </w:r>
          </w:hyperlink>
        </w:p>
        <w:p w:rsidR="00A61D9C" w:rsidRDefault="006166D6">
          <w:pPr>
            <w:pStyle w:val="Sumrio3"/>
            <w:rPr>
              <w:rFonts w:asciiTheme="minorHAnsi" w:hAnsiTheme="minorHAnsi" w:cstheme="minorBidi"/>
              <w:sz w:val="22"/>
            </w:rPr>
          </w:pPr>
          <w:hyperlink w:anchor="_Toc496649361" w:history="1">
            <w:r w:rsidR="00A61D9C" w:rsidRPr="00742168">
              <w:rPr>
                <w:rStyle w:val="Hyperlink"/>
              </w:rPr>
              <w:t>2.3.4 Processamento Morfológico</w:t>
            </w:r>
            <w:r w:rsidR="00A61D9C">
              <w:rPr>
                <w:webHidden/>
              </w:rPr>
              <w:tab/>
            </w:r>
            <w:r w:rsidR="00A61D9C">
              <w:rPr>
                <w:webHidden/>
              </w:rPr>
              <w:fldChar w:fldCharType="begin"/>
            </w:r>
            <w:r w:rsidR="00A61D9C">
              <w:rPr>
                <w:webHidden/>
              </w:rPr>
              <w:instrText xml:space="preserve"> PAGEREF _Toc496649361 \h </w:instrText>
            </w:r>
            <w:r w:rsidR="00A61D9C">
              <w:rPr>
                <w:webHidden/>
              </w:rPr>
            </w:r>
            <w:r w:rsidR="00A61D9C">
              <w:rPr>
                <w:webHidden/>
              </w:rPr>
              <w:fldChar w:fldCharType="separate"/>
            </w:r>
            <w:r w:rsidR="00A61D9C">
              <w:rPr>
                <w:webHidden/>
              </w:rPr>
              <w:t>12</w:t>
            </w:r>
            <w:r w:rsidR="00A61D9C">
              <w:rPr>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62" w:history="1">
            <w:r w:rsidR="00A61D9C" w:rsidRPr="00742168">
              <w:rPr>
                <w:rStyle w:val="Hyperlink"/>
                <w:noProof/>
              </w:rPr>
              <w:t>2.4 Topologia de Rede</w:t>
            </w:r>
            <w:r w:rsidR="00A61D9C">
              <w:rPr>
                <w:noProof/>
                <w:webHidden/>
              </w:rPr>
              <w:tab/>
            </w:r>
            <w:r w:rsidR="00A61D9C">
              <w:rPr>
                <w:noProof/>
                <w:webHidden/>
              </w:rPr>
              <w:fldChar w:fldCharType="begin"/>
            </w:r>
            <w:r w:rsidR="00A61D9C">
              <w:rPr>
                <w:noProof/>
                <w:webHidden/>
              </w:rPr>
              <w:instrText xml:space="preserve"> PAGEREF _Toc496649362 \h </w:instrText>
            </w:r>
            <w:r w:rsidR="00A61D9C">
              <w:rPr>
                <w:noProof/>
                <w:webHidden/>
              </w:rPr>
            </w:r>
            <w:r w:rsidR="00A61D9C">
              <w:rPr>
                <w:noProof/>
                <w:webHidden/>
              </w:rPr>
              <w:fldChar w:fldCharType="separate"/>
            </w:r>
            <w:r w:rsidR="00A61D9C">
              <w:rPr>
                <w:noProof/>
                <w:webHidden/>
              </w:rPr>
              <w:t>13</w:t>
            </w:r>
            <w:r w:rsidR="00A61D9C">
              <w:rPr>
                <w:noProof/>
                <w:webHidden/>
              </w:rPr>
              <w:fldChar w:fldCharType="end"/>
            </w:r>
          </w:hyperlink>
        </w:p>
        <w:p w:rsidR="00A61D9C" w:rsidRDefault="006166D6">
          <w:pPr>
            <w:pStyle w:val="Sumrio3"/>
            <w:rPr>
              <w:rFonts w:asciiTheme="minorHAnsi" w:hAnsiTheme="minorHAnsi" w:cstheme="minorBidi"/>
              <w:sz w:val="22"/>
            </w:rPr>
          </w:pPr>
          <w:hyperlink w:anchor="_Toc496649363" w:history="1">
            <w:r w:rsidR="00A61D9C" w:rsidRPr="00742168">
              <w:rPr>
                <w:rStyle w:val="Hyperlink"/>
              </w:rPr>
              <w:t>2.4.1 Topologia de Rede em Estrela</w:t>
            </w:r>
            <w:r w:rsidR="00A61D9C">
              <w:rPr>
                <w:webHidden/>
              </w:rPr>
              <w:tab/>
            </w:r>
            <w:r w:rsidR="00A61D9C">
              <w:rPr>
                <w:webHidden/>
              </w:rPr>
              <w:fldChar w:fldCharType="begin"/>
            </w:r>
            <w:r w:rsidR="00A61D9C">
              <w:rPr>
                <w:webHidden/>
              </w:rPr>
              <w:instrText xml:space="preserve"> PAGEREF _Toc496649363 \h </w:instrText>
            </w:r>
            <w:r w:rsidR="00A61D9C">
              <w:rPr>
                <w:webHidden/>
              </w:rPr>
            </w:r>
            <w:r w:rsidR="00A61D9C">
              <w:rPr>
                <w:webHidden/>
              </w:rPr>
              <w:fldChar w:fldCharType="separate"/>
            </w:r>
            <w:r w:rsidR="00A61D9C">
              <w:rPr>
                <w:webHidden/>
              </w:rPr>
              <w:t>13</w:t>
            </w:r>
            <w:r w:rsidR="00A61D9C">
              <w:rPr>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64" w:history="1">
            <w:r w:rsidR="00A61D9C" w:rsidRPr="00742168">
              <w:rPr>
                <w:rStyle w:val="Hyperlink"/>
                <w:noProof/>
              </w:rPr>
              <w:t>2.5 Internet das Coisas</w:t>
            </w:r>
            <w:r w:rsidR="00A61D9C">
              <w:rPr>
                <w:noProof/>
                <w:webHidden/>
              </w:rPr>
              <w:tab/>
            </w:r>
            <w:r w:rsidR="00A61D9C">
              <w:rPr>
                <w:noProof/>
                <w:webHidden/>
              </w:rPr>
              <w:fldChar w:fldCharType="begin"/>
            </w:r>
            <w:r w:rsidR="00A61D9C">
              <w:rPr>
                <w:noProof/>
                <w:webHidden/>
              </w:rPr>
              <w:instrText xml:space="preserve"> PAGEREF _Toc496649364 \h </w:instrText>
            </w:r>
            <w:r w:rsidR="00A61D9C">
              <w:rPr>
                <w:noProof/>
                <w:webHidden/>
              </w:rPr>
            </w:r>
            <w:r w:rsidR="00A61D9C">
              <w:rPr>
                <w:noProof/>
                <w:webHidden/>
              </w:rPr>
              <w:fldChar w:fldCharType="separate"/>
            </w:r>
            <w:r w:rsidR="00A61D9C">
              <w:rPr>
                <w:noProof/>
                <w:webHidden/>
              </w:rPr>
              <w:t>14</w:t>
            </w:r>
            <w:r w:rsidR="00A61D9C">
              <w:rPr>
                <w:noProof/>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65" w:history="1">
            <w:r w:rsidR="00A61D9C" w:rsidRPr="00742168">
              <w:rPr>
                <w:rStyle w:val="Hyperlink"/>
                <w:noProof/>
              </w:rPr>
              <w:t>2.6 Considerações Finais</w:t>
            </w:r>
            <w:r w:rsidR="00A61D9C">
              <w:rPr>
                <w:noProof/>
                <w:webHidden/>
              </w:rPr>
              <w:tab/>
            </w:r>
            <w:r w:rsidR="00A61D9C">
              <w:rPr>
                <w:noProof/>
                <w:webHidden/>
              </w:rPr>
              <w:fldChar w:fldCharType="begin"/>
            </w:r>
            <w:r w:rsidR="00A61D9C">
              <w:rPr>
                <w:noProof/>
                <w:webHidden/>
              </w:rPr>
              <w:instrText xml:space="preserve"> PAGEREF _Toc496649365 \h </w:instrText>
            </w:r>
            <w:r w:rsidR="00A61D9C">
              <w:rPr>
                <w:noProof/>
                <w:webHidden/>
              </w:rPr>
            </w:r>
            <w:r w:rsidR="00A61D9C">
              <w:rPr>
                <w:noProof/>
                <w:webHidden/>
              </w:rPr>
              <w:fldChar w:fldCharType="separate"/>
            </w:r>
            <w:r w:rsidR="00A61D9C">
              <w:rPr>
                <w:noProof/>
                <w:webHidden/>
              </w:rPr>
              <w:t>14</w:t>
            </w:r>
            <w:r w:rsidR="00A61D9C">
              <w:rPr>
                <w:noProof/>
                <w:webHidden/>
              </w:rPr>
              <w:fldChar w:fldCharType="end"/>
            </w:r>
          </w:hyperlink>
        </w:p>
        <w:p w:rsidR="00A61D9C" w:rsidRDefault="006166D6">
          <w:pPr>
            <w:pStyle w:val="Sumrio1"/>
            <w:tabs>
              <w:tab w:val="right" w:leader="dot" w:pos="9395"/>
            </w:tabs>
            <w:rPr>
              <w:rFonts w:asciiTheme="minorHAnsi" w:eastAsiaTheme="minorEastAsia" w:hAnsiTheme="minorHAnsi" w:cstheme="minorBidi"/>
              <w:noProof/>
              <w:sz w:val="22"/>
              <w:szCs w:val="22"/>
              <w:lang w:val="en-US" w:eastAsia="en-US"/>
            </w:rPr>
          </w:pPr>
          <w:hyperlink w:anchor="_Toc496649366" w:history="1">
            <w:r w:rsidR="00A61D9C" w:rsidRPr="00742168">
              <w:rPr>
                <w:rStyle w:val="Hyperlink"/>
                <w:noProof/>
              </w:rPr>
              <w:t>CAPÍTULO 3: DESENVOLVIMENTO DO TRABALHO</w:t>
            </w:r>
            <w:r w:rsidR="00A61D9C">
              <w:rPr>
                <w:noProof/>
                <w:webHidden/>
              </w:rPr>
              <w:tab/>
            </w:r>
            <w:r w:rsidR="00A61D9C">
              <w:rPr>
                <w:noProof/>
                <w:webHidden/>
              </w:rPr>
              <w:fldChar w:fldCharType="begin"/>
            </w:r>
            <w:r w:rsidR="00A61D9C">
              <w:rPr>
                <w:noProof/>
                <w:webHidden/>
              </w:rPr>
              <w:instrText xml:space="preserve"> PAGEREF _Toc496649366 \h </w:instrText>
            </w:r>
            <w:r w:rsidR="00A61D9C">
              <w:rPr>
                <w:noProof/>
                <w:webHidden/>
              </w:rPr>
            </w:r>
            <w:r w:rsidR="00A61D9C">
              <w:rPr>
                <w:noProof/>
                <w:webHidden/>
              </w:rPr>
              <w:fldChar w:fldCharType="separate"/>
            </w:r>
            <w:r w:rsidR="00A61D9C">
              <w:rPr>
                <w:noProof/>
                <w:webHidden/>
              </w:rPr>
              <w:t>14</w:t>
            </w:r>
            <w:r w:rsidR="00A61D9C">
              <w:rPr>
                <w:noProof/>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67" w:history="1">
            <w:r w:rsidR="00A61D9C" w:rsidRPr="00742168">
              <w:rPr>
                <w:rStyle w:val="Hyperlink"/>
                <w:noProof/>
              </w:rPr>
              <w:t>3.1 Considerações Iniciais</w:t>
            </w:r>
            <w:r w:rsidR="00A61D9C">
              <w:rPr>
                <w:noProof/>
                <w:webHidden/>
              </w:rPr>
              <w:tab/>
            </w:r>
            <w:r w:rsidR="00A61D9C">
              <w:rPr>
                <w:noProof/>
                <w:webHidden/>
              </w:rPr>
              <w:fldChar w:fldCharType="begin"/>
            </w:r>
            <w:r w:rsidR="00A61D9C">
              <w:rPr>
                <w:noProof/>
                <w:webHidden/>
              </w:rPr>
              <w:instrText xml:space="preserve"> PAGEREF _Toc496649367 \h </w:instrText>
            </w:r>
            <w:r w:rsidR="00A61D9C">
              <w:rPr>
                <w:noProof/>
                <w:webHidden/>
              </w:rPr>
            </w:r>
            <w:r w:rsidR="00A61D9C">
              <w:rPr>
                <w:noProof/>
                <w:webHidden/>
              </w:rPr>
              <w:fldChar w:fldCharType="separate"/>
            </w:r>
            <w:r w:rsidR="00A61D9C">
              <w:rPr>
                <w:noProof/>
                <w:webHidden/>
              </w:rPr>
              <w:t>15</w:t>
            </w:r>
            <w:r w:rsidR="00A61D9C">
              <w:rPr>
                <w:noProof/>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68" w:history="1">
            <w:r w:rsidR="00A61D9C" w:rsidRPr="00742168">
              <w:rPr>
                <w:rStyle w:val="Hyperlink"/>
                <w:noProof/>
              </w:rPr>
              <w:t>3.2 Projeto</w:t>
            </w:r>
            <w:r w:rsidR="00A61D9C">
              <w:rPr>
                <w:noProof/>
                <w:webHidden/>
              </w:rPr>
              <w:tab/>
            </w:r>
            <w:r w:rsidR="00A61D9C">
              <w:rPr>
                <w:noProof/>
                <w:webHidden/>
              </w:rPr>
              <w:fldChar w:fldCharType="begin"/>
            </w:r>
            <w:r w:rsidR="00A61D9C">
              <w:rPr>
                <w:noProof/>
                <w:webHidden/>
              </w:rPr>
              <w:instrText xml:space="preserve"> PAGEREF _Toc496649368 \h </w:instrText>
            </w:r>
            <w:r w:rsidR="00A61D9C">
              <w:rPr>
                <w:noProof/>
                <w:webHidden/>
              </w:rPr>
            </w:r>
            <w:r w:rsidR="00A61D9C">
              <w:rPr>
                <w:noProof/>
                <w:webHidden/>
              </w:rPr>
              <w:fldChar w:fldCharType="separate"/>
            </w:r>
            <w:r w:rsidR="00A61D9C">
              <w:rPr>
                <w:noProof/>
                <w:webHidden/>
              </w:rPr>
              <w:t>15</w:t>
            </w:r>
            <w:r w:rsidR="00A61D9C">
              <w:rPr>
                <w:noProof/>
                <w:webHidden/>
              </w:rPr>
              <w:fldChar w:fldCharType="end"/>
            </w:r>
          </w:hyperlink>
        </w:p>
        <w:p w:rsidR="00A61D9C" w:rsidRDefault="006166D6">
          <w:pPr>
            <w:pStyle w:val="Sumrio3"/>
            <w:rPr>
              <w:rFonts w:asciiTheme="minorHAnsi" w:hAnsiTheme="minorHAnsi" w:cstheme="minorBidi"/>
              <w:sz w:val="22"/>
            </w:rPr>
          </w:pPr>
          <w:hyperlink w:anchor="_Toc496649369" w:history="1">
            <w:r w:rsidR="00A61D9C" w:rsidRPr="00742168">
              <w:rPr>
                <w:rStyle w:val="Hyperlink"/>
              </w:rPr>
              <w:t>3.2.1 Software</w:t>
            </w:r>
            <w:r w:rsidR="00A61D9C">
              <w:rPr>
                <w:webHidden/>
              </w:rPr>
              <w:tab/>
            </w:r>
            <w:r w:rsidR="00A61D9C">
              <w:rPr>
                <w:webHidden/>
              </w:rPr>
              <w:fldChar w:fldCharType="begin"/>
            </w:r>
            <w:r w:rsidR="00A61D9C">
              <w:rPr>
                <w:webHidden/>
              </w:rPr>
              <w:instrText xml:space="preserve"> PAGEREF _Toc496649369 \h </w:instrText>
            </w:r>
            <w:r w:rsidR="00A61D9C">
              <w:rPr>
                <w:webHidden/>
              </w:rPr>
            </w:r>
            <w:r w:rsidR="00A61D9C">
              <w:rPr>
                <w:webHidden/>
              </w:rPr>
              <w:fldChar w:fldCharType="separate"/>
            </w:r>
            <w:r w:rsidR="00A61D9C">
              <w:rPr>
                <w:webHidden/>
              </w:rPr>
              <w:t>16</w:t>
            </w:r>
            <w:r w:rsidR="00A61D9C">
              <w:rPr>
                <w:webHidden/>
              </w:rPr>
              <w:fldChar w:fldCharType="end"/>
            </w:r>
          </w:hyperlink>
        </w:p>
        <w:p w:rsidR="00A61D9C" w:rsidRDefault="006166D6">
          <w:pPr>
            <w:pStyle w:val="Sumrio3"/>
            <w:rPr>
              <w:rFonts w:asciiTheme="minorHAnsi" w:hAnsiTheme="minorHAnsi" w:cstheme="minorBidi"/>
              <w:sz w:val="22"/>
            </w:rPr>
          </w:pPr>
          <w:hyperlink w:anchor="_Toc496649370" w:history="1">
            <w:r w:rsidR="00A61D9C" w:rsidRPr="00742168">
              <w:rPr>
                <w:rStyle w:val="Hyperlink"/>
              </w:rPr>
              <w:t>3.2.2 Hardware</w:t>
            </w:r>
            <w:r w:rsidR="00A61D9C">
              <w:rPr>
                <w:webHidden/>
              </w:rPr>
              <w:tab/>
            </w:r>
            <w:r w:rsidR="00A61D9C">
              <w:rPr>
                <w:webHidden/>
              </w:rPr>
              <w:fldChar w:fldCharType="begin"/>
            </w:r>
            <w:r w:rsidR="00A61D9C">
              <w:rPr>
                <w:webHidden/>
              </w:rPr>
              <w:instrText xml:space="preserve"> PAGEREF _Toc496649370 \h </w:instrText>
            </w:r>
            <w:r w:rsidR="00A61D9C">
              <w:rPr>
                <w:webHidden/>
              </w:rPr>
            </w:r>
            <w:r w:rsidR="00A61D9C">
              <w:rPr>
                <w:webHidden/>
              </w:rPr>
              <w:fldChar w:fldCharType="separate"/>
            </w:r>
            <w:r w:rsidR="00A61D9C">
              <w:rPr>
                <w:webHidden/>
              </w:rPr>
              <w:t>24</w:t>
            </w:r>
            <w:r w:rsidR="00A61D9C">
              <w:rPr>
                <w:webHidden/>
              </w:rPr>
              <w:fldChar w:fldCharType="end"/>
            </w:r>
          </w:hyperlink>
        </w:p>
        <w:p w:rsidR="00A61D9C" w:rsidRDefault="006166D6">
          <w:pPr>
            <w:pStyle w:val="Sumrio2"/>
            <w:tabs>
              <w:tab w:val="right" w:leader="dot" w:pos="9395"/>
            </w:tabs>
            <w:rPr>
              <w:rFonts w:asciiTheme="minorHAnsi" w:eastAsiaTheme="minorEastAsia" w:hAnsiTheme="minorHAnsi" w:cstheme="minorBidi"/>
              <w:noProof/>
              <w:sz w:val="22"/>
              <w:szCs w:val="22"/>
              <w:lang w:val="en-US" w:eastAsia="en-US"/>
            </w:rPr>
          </w:pPr>
          <w:hyperlink w:anchor="_Toc496649371" w:history="1">
            <w:r w:rsidR="00A61D9C" w:rsidRPr="00742168">
              <w:rPr>
                <w:rStyle w:val="Hyperlink"/>
                <w:noProof/>
              </w:rPr>
              <w:t>3.3 Descrição das Atividades Realizadas</w:t>
            </w:r>
            <w:r w:rsidR="00A61D9C">
              <w:rPr>
                <w:noProof/>
                <w:webHidden/>
              </w:rPr>
              <w:tab/>
            </w:r>
            <w:r w:rsidR="00A61D9C">
              <w:rPr>
                <w:noProof/>
                <w:webHidden/>
              </w:rPr>
              <w:fldChar w:fldCharType="begin"/>
            </w:r>
            <w:r w:rsidR="00A61D9C">
              <w:rPr>
                <w:noProof/>
                <w:webHidden/>
              </w:rPr>
              <w:instrText xml:space="preserve"> PAGEREF _Toc496649371 \h </w:instrText>
            </w:r>
            <w:r w:rsidR="00A61D9C">
              <w:rPr>
                <w:noProof/>
                <w:webHidden/>
              </w:rPr>
            </w:r>
            <w:r w:rsidR="00A61D9C">
              <w:rPr>
                <w:noProof/>
                <w:webHidden/>
              </w:rPr>
              <w:fldChar w:fldCharType="separate"/>
            </w:r>
            <w:r w:rsidR="00A61D9C">
              <w:rPr>
                <w:noProof/>
                <w:webHidden/>
              </w:rPr>
              <w:t>26</w:t>
            </w:r>
            <w:r w:rsidR="00A61D9C">
              <w:rPr>
                <w:noProof/>
                <w:webHidden/>
              </w:rPr>
              <w:fldChar w:fldCharType="end"/>
            </w:r>
          </w:hyperlink>
        </w:p>
        <w:p w:rsidR="00A61D9C" w:rsidRDefault="006166D6">
          <w:pPr>
            <w:pStyle w:val="Sumrio3"/>
            <w:rPr>
              <w:rFonts w:asciiTheme="minorHAnsi" w:hAnsiTheme="minorHAnsi" w:cstheme="minorBidi"/>
              <w:sz w:val="22"/>
            </w:rPr>
          </w:pPr>
          <w:hyperlink w:anchor="_Toc496649372" w:history="1">
            <w:r w:rsidR="00A61D9C" w:rsidRPr="00742168">
              <w:rPr>
                <w:rStyle w:val="Hyperlink"/>
              </w:rPr>
              <w:t>3.3.1 Software</w:t>
            </w:r>
            <w:r w:rsidR="00A61D9C">
              <w:rPr>
                <w:webHidden/>
              </w:rPr>
              <w:tab/>
            </w:r>
            <w:r w:rsidR="00A61D9C">
              <w:rPr>
                <w:webHidden/>
              </w:rPr>
              <w:fldChar w:fldCharType="begin"/>
            </w:r>
            <w:r w:rsidR="00A61D9C">
              <w:rPr>
                <w:webHidden/>
              </w:rPr>
              <w:instrText xml:space="preserve"> PAGEREF _Toc496649372 \h </w:instrText>
            </w:r>
            <w:r w:rsidR="00A61D9C">
              <w:rPr>
                <w:webHidden/>
              </w:rPr>
            </w:r>
            <w:r w:rsidR="00A61D9C">
              <w:rPr>
                <w:webHidden/>
              </w:rPr>
              <w:fldChar w:fldCharType="separate"/>
            </w:r>
            <w:r w:rsidR="00A61D9C">
              <w:rPr>
                <w:webHidden/>
              </w:rPr>
              <w:t>26</w:t>
            </w:r>
            <w:r w:rsidR="00A61D9C">
              <w:rPr>
                <w:webHidden/>
              </w:rPr>
              <w:fldChar w:fldCharType="end"/>
            </w:r>
          </w:hyperlink>
        </w:p>
        <w:p w:rsidR="00A61D9C" w:rsidRDefault="006166D6">
          <w:pPr>
            <w:pStyle w:val="Sumrio3"/>
            <w:rPr>
              <w:rFonts w:asciiTheme="minorHAnsi" w:hAnsiTheme="minorHAnsi" w:cstheme="minorBidi"/>
              <w:sz w:val="22"/>
            </w:rPr>
          </w:pPr>
          <w:hyperlink w:anchor="_Toc496649373" w:history="1">
            <w:r w:rsidR="00A61D9C" w:rsidRPr="00742168">
              <w:rPr>
                <w:rStyle w:val="Hyperlink"/>
              </w:rPr>
              <w:t>3.3.2 Hardware</w:t>
            </w:r>
            <w:r w:rsidR="00A61D9C">
              <w:rPr>
                <w:webHidden/>
              </w:rPr>
              <w:tab/>
            </w:r>
            <w:r w:rsidR="00A61D9C">
              <w:rPr>
                <w:webHidden/>
              </w:rPr>
              <w:fldChar w:fldCharType="begin"/>
            </w:r>
            <w:r w:rsidR="00A61D9C">
              <w:rPr>
                <w:webHidden/>
              </w:rPr>
              <w:instrText xml:space="preserve"> PAGEREF _Toc496649373 \h </w:instrText>
            </w:r>
            <w:r w:rsidR="00A61D9C">
              <w:rPr>
                <w:webHidden/>
              </w:rPr>
            </w:r>
            <w:r w:rsidR="00A61D9C">
              <w:rPr>
                <w:webHidden/>
              </w:rPr>
              <w:fldChar w:fldCharType="separate"/>
            </w:r>
            <w:r w:rsidR="00A61D9C">
              <w:rPr>
                <w:webHidden/>
              </w:rPr>
              <w:t>60</w:t>
            </w:r>
            <w:r w:rsidR="00A61D9C">
              <w:rPr>
                <w:webHidden/>
              </w:rPr>
              <w:fldChar w:fldCharType="end"/>
            </w:r>
          </w:hyperlink>
        </w:p>
        <w:p w:rsidR="003B14FA" w:rsidRDefault="003B14FA">
          <w:r>
            <w:rPr>
              <w:b/>
              <w:bCs/>
            </w:rPr>
            <w:fldChar w:fldCharType="end"/>
          </w:r>
        </w:p>
      </w:sdtContent>
    </w:sdt>
    <w:p w:rsidR="00224C49" w:rsidRPr="00224C49" w:rsidRDefault="00224C49" w:rsidP="00224C49">
      <w:pPr>
        <w:rPr>
          <w:rFonts w:ascii="Arial" w:hAnsi="Arial"/>
          <w:b/>
          <w:sz w:val="40"/>
        </w:rPr>
      </w:pPr>
      <w:r w:rsidRPr="00224C49">
        <w:br w:type="page"/>
      </w:r>
    </w:p>
    <w:p w:rsidR="00224C49" w:rsidRPr="00224C49" w:rsidRDefault="00224C49" w:rsidP="00224C49">
      <w:pPr>
        <w:pStyle w:val="Ttulo1"/>
      </w:pPr>
      <w:bookmarkStart w:id="0" w:name="_Toc496649347"/>
      <w:r w:rsidRPr="00224C49">
        <w:lastRenderedPageBreak/>
        <w:t>Lista de Abreviaturas</w:t>
      </w:r>
      <w:bookmarkEnd w:id="0"/>
    </w:p>
    <w:p w:rsidR="00224C49" w:rsidRPr="00224C49" w:rsidRDefault="00224C49" w:rsidP="00224C49">
      <w:pPr>
        <w:pStyle w:val="Titulo"/>
        <w:rPr>
          <w:lang w:val="pt-BR"/>
        </w:rPr>
      </w:pPr>
    </w:p>
    <w:p w:rsidR="00224C49" w:rsidRPr="00224C49" w:rsidRDefault="00224C49" w:rsidP="00224C49">
      <w:pPr>
        <w:pStyle w:val="Texto"/>
      </w:pPr>
      <w:proofErr w:type="spellStart"/>
      <w:proofErr w:type="gramStart"/>
      <w:r w:rsidRPr="00224C49">
        <w:t>OpenCV</w:t>
      </w:r>
      <w:proofErr w:type="spellEnd"/>
      <w:proofErr w:type="gramEnd"/>
      <w:r w:rsidRPr="00224C49">
        <w:tab/>
        <w:t>Open Computer Vision</w:t>
      </w:r>
    </w:p>
    <w:p w:rsidR="00224C49" w:rsidRPr="00224C49" w:rsidRDefault="00224C49" w:rsidP="00224C49">
      <w:pPr>
        <w:pStyle w:val="Texto"/>
        <w:rPr>
          <w:lang w:val="en-US"/>
        </w:rPr>
      </w:pPr>
      <w:r w:rsidRPr="00224C49">
        <w:rPr>
          <w:lang w:val="en-US"/>
        </w:rPr>
        <w:t>BSD</w:t>
      </w:r>
      <w:r w:rsidRPr="00224C49">
        <w:rPr>
          <w:lang w:val="en-US"/>
        </w:rPr>
        <w:tab/>
      </w:r>
      <w:r w:rsidRPr="00224C49">
        <w:rPr>
          <w:lang w:val="en-US"/>
        </w:rPr>
        <w:tab/>
        <w:t>Berkeley Software Distribution</w:t>
      </w:r>
    </w:p>
    <w:p w:rsidR="00224C49" w:rsidRPr="00224C49" w:rsidRDefault="00224C49" w:rsidP="00224C49">
      <w:pPr>
        <w:pStyle w:val="Texto"/>
        <w:rPr>
          <w:lang w:val="en-US"/>
        </w:rPr>
      </w:pPr>
      <w:r w:rsidRPr="00224C49">
        <w:rPr>
          <w:lang w:val="en-US"/>
        </w:rPr>
        <w:t>RANSAC</w:t>
      </w:r>
      <w:r w:rsidRPr="00224C49">
        <w:rPr>
          <w:lang w:val="en-US"/>
        </w:rPr>
        <w:tab/>
        <w:t>Random Sample Consensus</w:t>
      </w:r>
    </w:p>
    <w:p w:rsidR="00224C49" w:rsidRPr="00224C49" w:rsidRDefault="00224C49" w:rsidP="00224C49">
      <w:pPr>
        <w:pStyle w:val="Texto"/>
        <w:rPr>
          <w:lang w:val="en-US"/>
        </w:rPr>
      </w:pPr>
      <w:r w:rsidRPr="00224C49">
        <w:rPr>
          <w:lang w:val="en-US"/>
        </w:rPr>
        <w:t>RGB</w:t>
      </w:r>
      <w:r w:rsidRPr="00224C49">
        <w:rPr>
          <w:lang w:val="en-US"/>
        </w:rPr>
        <w:tab/>
      </w:r>
      <w:r w:rsidRPr="00224C49">
        <w:rPr>
          <w:lang w:val="en-US"/>
        </w:rPr>
        <w:tab/>
        <w:t>Red Green Blue</w:t>
      </w:r>
    </w:p>
    <w:p w:rsidR="00224C49" w:rsidRPr="00224C49" w:rsidRDefault="00224C49" w:rsidP="00224C49">
      <w:pPr>
        <w:pStyle w:val="Texto"/>
        <w:rPr>
          <w:lang w:val="en-US"/>
        </w:rPr>
      </w:pPr>
      <w:r w:rsidRPr="00224C49">
        <w:rPr>
          <w:lang w:val="en-US"/>
        </w:rPr>
        <w:t>HSV</w:t>
      </w:r>
      <w:r w:rsidRPr="00224C49">
        <w:rPr>
          <w:lang w:val="en-US"/>
        </w:rPr>
        <w:tab/>
      </w:r>
      <w:r w:rsidRPr="00224C49">
        <w:rPr>
          <w:lang w:val="en-US"/>
        </w:rPr>
        <w:tab/>
        <w:t>Hue Saturation Value</w:t>
      </w:r>
    </w:p>
    <w:p w:rsidR="00224C49" w:rsidRPr="00224C49" w:rsidRDefault="00224C49" w:rsidP="00224C49">
      <w:pPr>
        <w:pStyle w:val="Texto"/>
        <w:rPr>
          <w:lang w:val="en-US"/>
        </w:rPr>
      </w:pPr>
      <w:r w:rsidRPr="00224C49">
        <w:rPr>
          <w:lang w:val="en-US"/>
        </w:rPr>
        <w:t>IOT</w:t>
      </w:r>
      <w:r w:rsidRPr="00224C49">
        <w:rPr>
          <w:lang w:val="en-US"/>
        </w:rPr>
        <w:tab/>
      </w:r>
      <w:r w:rsidRPr="00224C49">
        <w:rPr>
          <w:lang w:val="en-US"/>
        </w:rPr>
        <w:tab/>
        <w:t>Internet of Things</w:t>
      </w:r>
    </w:p>
    <w:p w:rsidR="00224C49" w:rsidRPr="00224C49" w:rsidRDefault="00224C49" w:rsidP="00224C49">
      <w:pPr>
        <w:pStyle w:val="Texto"/>
        <w:rPr>
          <w:lang w:val="en-US"/>
        </w:rPr>
      </w:pPr>
      <w:r w:rsidRPr="00224C49">
        <w:rPr>
          <w:lang w:val="en-US"/>
        </w:rPr>
        <w:t>BGR</w:t>
      </w:r>
      <w:r w:rsidRPr="00224C49">
        <w:rPr>
          <w:lang w:val="en-US"/>
        </w:rPr>
        <w:tab/>
      </w:r>
      <w:r w:rsidRPr="00224C49">
        <w:rPr>
          <w:lang w:val="en-US"/>
        </w:rPr>
        <w:tab/>
        <w:t>Blue Green Red</w:t>
      </w:r>
    </w:p>
    <w:p w:rsidR="00224C49" w:rsidRPr="00224C49" w:rsidRDefault="00224C49" w:rsidP="00224C49">
      <w:pPr>
        <w:pStyle w:val="Texto"/>
        <w:rPr>
          <w:lang w:val="en-US"/>
        </w:rPr>
      </w:pPr>
      <w:r w:rsidRPr="00224C49">
        <w:rPr>
          <w:lang w:val="en-US"/>
        </w:rPr>
        <w:t>SRAM</w:t>
      </w:r>
      <w:r w:rsidRPr="00224C49">
        <w:rPr>
          <w:lang w:val="en-US"/>
        </w:rPr>
        <w:tab/>
      </w:r>
      <w:r w:rsidRPr="00224C49">
        <w:rPr>
          <w:lang w:val="en-US"/>
        </w:rPr>
        <w:tab/>
        <w:t>Static Random Access Memory</w:t>
      </w:r>
    </w:p>
    <w:p w:rsidR="00224C49" w:rsidRPr="00224C49" w:rsidRDefault="00224C49" w:rsidP="00224C49">
      <w:pPr>
        <w:pStyle w:val="Texto"/>
        <w:rPr>
          <w:lang w:val="en-US"/>
        </w:rPr>
      </w:pPr>
      <w:r w:rsidRPr="00224C49">
        <w:rPr>
          <w:lang w:val="en-US"/>
        </w:rPr>
        <w:t>EEPROM</w:t>
      </w:r>
      <w:r w:rsidRPr="00224C49">
        <w:rPr>
          <w:lang w:val="en-US"/>
        </w:rPr>
        <w:tab/>
        <w:t>Electrically-Erasable Programmable Read-Only Memory</w:t>
      </w:r>
    </w:p>
    <w:p w:rsidR="00224C49" w:rsidRPr="00001689" w:rsidRDefault="00224C49" w:rsidP="00224C49">
      <w:pPr>
        <w:pStyle w:val="Texto"/>
        <w:rPr>
          <w:lang w:val="en-US"/>
        </w:rPr>
      </w:pPr>
      <w:r w:rsidRPr="00001689">
        <w:rPr>
          <w:lang w:val="en-US"/>
        </w:rPr>
        <w:t>LED</w:t>
      </w:r>
      <w:r w:rsidRPr="00001689">
        <w:rPr>
          <w:lang w:val="en-US"/>
        </w:rPr>
        <w:tab/>
      </w:r>
      <w:r w:rsidRPr="00001689">
        <w:rPr>
          <w:lang w:val="en-US"/>
        </w:rPr>
        <w:tab/>
        <w:t>Light Emitting Diode</w:t>
      </w:r>
    </w:p>
    <w:p w:rsidR="00756536" w:rsidRPr="00001689" w:rsidRDefault="00756536" w:rsidP="00224C49">
      <w:pPr>
        <w:pStyle w:val="Texto"/>
        <w:rPr>
          <w:lang w:val="en-US"/>
        </w:rPr>
      </w:pPr>
      <w:r w:rsidRPr="00001689">
        <w:rPr>
          <w:lang w:val="en-US"/>
        </w:rPr>
        <w:t>GPU</w:t>
      </w:r>
      <w:r w:rsidRPr="00001689">
        <w:rPr>
          <w:lang w:val="en-US"/>
        </w:rPr>
        <w:tab/>
      </w:r>
      <w:r w:rsidRPr="00001689">
        <w:rPr>
          <w:lang w:val="en-US"/>
        </w:rPr>
        <w:tab/>
        <w:t>Graphics Processing Unit</w:t>
      </w:r>
    </w:p>
    <w:p w:rsidR="00756536" w:rsidRPr="00224C49" w:rsidRDefault="00756536" w:rsidP="00224C49">
      <w:pPr>
        <w:pStyle w:val="Texto"/>
      </w:pPr>
      <w:r>
        <w:t>CPU</w:t>
      </w:r>
      <w:r>
        <w:tab/>
      </w:r>
      <w:r>
        <w:tab/>
      </w:r>
      <w:r w:rsidRPr="00756536">
        <w:t xml:space="preserve">Central </w:t>
      </w:r>
      <w:proofErr w:type="spellStart"/>
      <w:r>
        <w:t>P</w:t>
      </w:r>
      <w:r w:rsidRPr="00756536">
        <w:t>rocessing</w:t>
      </w:r>
      <w:proofErr w:type="spellEnd"/>
      <w:r w:rsidRPr="00756536">
        <w:t xml:space="preserve"> </w:t>
      </w:r>
      <w:r>
        <w:t>U</w:t>
      </w:r>
      <w:r w:rsidRPr="00756536">
        <w:t>nit</w:t>
      </w:r>
    </w:p>
    <w:p w:rsidR="00224C49" w:rsidRPr="00224C49" w:rsidRDefault="00224C49" w:rsidP="00224C49">
      <w:pPr>
        <w:pStyle w:val="Texto"/>
      </w:pPr>
    </w:p>
    <w:p w:rsidR="00224C49" w:rsidRPr="00224C49" w:rsidRDefault="00224C49" w:rsidP="00224C49">
      <w:pPr>
        <w:pStyle w:val="Titulo"/>
        <w:rPr>
          <w:lang w:val="pt-BR"/>
        </w:rPr>
      </w:pPr>
    </w:p>
    <w:p w:rsidR="00224C49" w:rsidRPr="00224C49" w:rsidRDefault="00224C49" w:rsidP="00224C49">
      <w:r w:rsidRPr="00224C49">
        <w:br w:type="page"/>
      </w:r>
    </w:p>
    <w:p w:rsidR="00224C49" w:rsidRPr="00224C49" w:rsidRDefault="00224C49" w:rsidP="003B14FA">
      <w:pPr>
        <w:pStyle w:val="Ttulo1"/>
      </w:pPr>
      <w:bookmarkStart w:id="1" w:name="_Toc496649348"/>
      <w:r w:rsidRPr="00224C49">
        <w:lastRenderedPageBreak/>
        <w:t>Lista de Tabelas</w:t>
      </w:r>
      <w:bookmarkEnd w:id="1"/>
    </w:p>
    <w:p w:rsidR="00224C49" w:rsidRPr="00224C49" w:rsidRDefault="00224C49" w:rsidP="00224C49">
      <w:pPr>
        <w:rPr>
          <w:rFonts w:ascii="Arial" w:hAnsi="Arial"/>
          <w:b/>
          <w:sz w:val="40"/>
        </w:rPr>
      </w:pPr>
    </w:p>
    <w:p w:rsidR="00A61D9C" w:rsidRDefault="00756536">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"Tabela" </w:instrText>
      </w:r>
      <w:r>
        <w:rPr>
          <w:rFonts w:ascii="Arial" w:hAnsi="Arial"/>
          <w:b/>
          <w:sz w:val="40"/>
        </w:rPr>
        <w:fldChar w:fldCharType="separate"/>
      </w:r>
      <w:hyperlink w:anchor="_Toc496649374" w:history="1">
        <w:r w:rsidR="00A61D9C" w:rsidRPr="007933A8">
          <w:rPr>
            <w:rStyle w:val="Hyperlink"/>
            <w:noProof/>
          </w:rPr>
          <w:t>Tabela 1 - Especificações do Arduino Uno.</w:t>
        </w:r>
        <w:r w:rsidR="00A61D9C">
          <w:rPr>
            <w:noProof/>
            <w:webHidden/>
          </w:rPr>
          <w:tab/>
        </w:r>
        <w:r w:rsidR="00A61D9C">
          <w:rPr>
            <w:noProof/>
            <w:webHidden/>
          </w:rPr>
          <w:fldChar w:fldCharType="begin"/>
        </w:r>
        <w:r w:rsidR="00A61D9C">
          <w:rPr>
            <w:noProof/>
            <w:webHidden/>
          </w:rPr>
          <w:instrText xml:space="preserve"> PAGEREF _Toc496649374 \h </w:instrText>
        </w:r>
        <w:r w:rsidR="00A61D9C">
          <w:rPr>
            <w:noProof/>
            <w:webHidden/>
          </w:rPr>
        </w:r>
        <w:r w:rsidR="00A61D9C">
          <w:rPr>
            <w:noProof/>
            <w:webHidden/>
          </w:rPr>
          <w:fldChar w:fldCharType="separate"/>
        </w:r>
        <w:r w:rsidR="00A61D9C">
          <w:rPr>
            <w:noProof/>
            <w:webHidden/>
          </w:rPr>
          <w:t>61</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75" w:history="1">
        <w:r w:rsidR="00A61D9C" w:rsidRPr="007933A8">
          <w:rPr>
            <w:rStyle w:val="Hyperlink"/>
            <w:noProof/>
          </w:rPr>
          <w:t>Tabela 2 - Especificações do sensor YL 69</w:t>
        </w:r>
        <w:r w:rsidR="00A61D9C">
          <w:rPr>
            <w:noProof/>
            <w:webHidden/>
          </w:rPr>
          <w:tab/>
        </w:r>
        <w:r w:rsidR="00A61D9C">
          <w:rPr>
            <w:noProof/>
            <w:webHidden/>
          </w:rPr>
          <w:fldChar w:fldCharType="begin"/>
        </w:r>
        <w:r w:rsidR="00A61D9C">
          <w:rPr>
            <w:noProof/>
            <w:webHidden/>
          </w:rPr>
          <w:instrText xml:space="preserve"> PAGEREF _Toc496649375 \h </w:instrText>
        </w:r>
        <w:r w:rsidR="00A61D9C">
          <w:rPr>
            <w:noProof/>
            <w:webHidden/>
          </w:rPr>
        </w:r>
        <w:r w:rsidR="00A61D9C">
          <w:rPr>
            <w:noProof/>
            <w:webHidden/>
          </w:rPr>
          <w:fldChar w:fldCharType="separate"/>
        </w:r>
        <w:r w:rsidR="00A61D9C">
          <w:rPr>
            <w:noProof/>
            <w:webHidden/>
          </w:rPr>
          <w:t>62</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76" w:history="1">
        <w:r w:rsidR="00A61D9C" w:rsidRPr="007933A8">
          <w:rPr>
            <w:rStyle w:val="Hyperlink"/>
            <w:noProof/>
          </w:rPr>
          <w:t>Tabela 3 - Especificações da Raspberry Pi Model B.</w:t>
        </w:r>
        <w:r w:rsidR="00A61D9C">
          <w:rPr>
            <w:noProof/>
            <w:webHidden/>
          </w:rPr>
          <w:tab/>
        </w:r>
        <w:r w:rsidR="00A61D9C">
          <w:rPr>
            <w:noProof/>
            <w:webHidden/>
          </w:rPr>
          <w:fldChar w:fldCharType="begin"/>
        </w:r>
        <w:r w:rsidR="00A61D9C">
          <w:rPr>
            <w:noProof/>
            <w:webHidden/>
          </w:rPr>
          <w:instrText xml:space="preserve"> PAGEREF _Toc496649376 \h </w:instrText>
        </w:r>
        <w:r w:rsidR="00A61D9C">
          <w:rPr>
            <w:noProof/>
            <w:webHidden/>
          </w:rPr>
        </w:r>
        <w:r w:rsidR="00A61D9C">
          <w:rPr>
            <w:noProof/>
            <w:webHidden/>
          </w:rPr>
          <w:fldChar w:fldCharType="separate"/>
        </w:r>
        <w:r w:rsidR="00A61D9C">
          <w:rPr>
            <w:noProof/>
            <w:webHidden/>
          </w:rPr>
          <w:t>63</w:t>
        </w:r>
        <w:r w:rsidR="00A61D9C">
          <w:rPr>
            <w:noProof/>
            <w:webHidden/>
          </w:rPr>
          <w:fldChar w:fldCharType="end"/>
        </w:r>
      </w:hyperlink>
    </w:p>
    <w:p w:rsidR="00224C49" w:rsidRPr="00224C49" w:rsidRDefault="00756536" w:rsidP="00224C49">
      <w:pPr>
        <w:rPr>
          <w:rFonts w:ascii="Arial" w:hAnsi="Arial"/>
          <w:b/>
          <w:sz w:val="40"/>
        </w:rPr>
      </w:pPr>
      <w:r>
        <w:rPr>
          <w:rFonts w:ascii="Arial" w:hAnsi="Arial"/>
          <w:b/>
          <w:sz w:val="40"/>
        </w:rPr>
        <w:fldChar w:fldCharType="end"/>
      </w: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3B14FA">
      <w:pPr>
        <w:pStyle w:val="Ttulo1"/>
      </w:pPr>
      <w:bookmarkStart w:id="2" w:name="_Toc496649349"/>
      <w:r>
        <w:lastRenderedPageBreak/>
        <w:t>Lista de Figuras</w:t>
      </w:r>
      <w:bookmarkEnd w:id="2"/>
    </w:p>
    <w:p w:rsidR="00224C49" w:rsidRDefault="00224C49" w:rsidP="00224C49">
      <w:pPr>
        <w:rPr>
          <w:rFonts w:ascii="Arial" w:hAnsi="Arial"/>
          <w:b/>
          <w:sz w:val="40"/>
        </w:rPr>
      </w:pPr>
    </w:p>
    <w:p w:rsidR="00A61D9C"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"Figura" </w:instrText>
      </w:r>
      <w:r>
        <w:rPr>
          <w:rFonts w:ascii="Arial" w:hAnsi="Arial"/>
          <w:b/>
          <w:sz w:val="40"/>
        </w:rPr>
        <w:fldChar w:fldCharType="separate"/>
      </w:r>
      <w:hyperlink w:anchor="_Toc496649377" w:history="1">
        <w:r w:rsidR="00A61D9C" w:rsidRPr="000268C7">
          <w:rPr>
            <w:rStyle w:val="Hyperlink"/>
            <w:noProof/>
          </w:rPr>
          <w:t>Figura 1- Exemplo da comunicação dos elementos básicos na automação residencial (CASADOMO, 2010)</w:t>
        </w:r>
        <w:r w:rsidR="00A61D9C">
          <w:rPr>
            <w:noProof/>
            <w:webHidden/>
          </w:rPr>
          <w:tab/>
        </w:r>
        <w:r w:rsidR="00A61D9C">
          <w:rPr>
            <w:noProof/>
            <w:webHidden/>
          </w:rPr>
          <w:fldChar w:fldCharType="begin"/>
        </w:r>
        <w:r w:rsidR="00A61D9C">
          <w:rPr>
            <w:noProof/>
            <w:webHidden/>
          </w:rPr>
          <w:instrText xml:space="preserve"> PAGEREF _Toc496649377 \h </w:instrText>
        </w:r>
        <w:r w:rsidR="00A61D9C">
          <w:rPr>
            <w:noProof/>
            <w:webHidden/>
          </w:rPr>
        </w:r>
        <w:r w:rsidR="00A61D9C">
          <w:rPr>
            <w:noProof/>
            <w:webHidden/>
          </w:rPr>
          <w:fldChar w:fldCharType="separate"/>
        </w:r>
        <w:r w:rsidR="00A61D9C">
          <w:rPr>
            <w:noProof/>
            <w:webHidden/>
          </w:rPr>
          <w:t>4</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78" w:history="1">
        <w:r w:rsidR="00A61D9C" w:rsidRPr="000268C7">
          <w:rPr>
            <w:rStyle w:val="Hyperlink"/>
            <w:noProof/>
          </w:rPr>
          <w:t>Figura 2 - Ilustração do processo de stitching.</w:t>
        </w:r>
        <w:r w:rsidR="00A61D9C">
          <w:rPr>
            <w:noProof/>
            <w:webHidden/>
          </w:rPr>
          <w:tab/>
        </w:r>
        <w:r w:rsidR="00A61D9C">
          <w:rPr>
            <w:noProof/>
            <w:webHidden/>
          </w:rPr>
          <w:fldChar w:fldCharType="begin"/>
        </w:r>
        <w:r w:rsidR="00A61D9C">
          <w:rPr>
            <w:noProof/>
            <w:webHidden/>
          </w:rPr>
          <w:instrText xml:space="preserve"> PAGEREF _Toc496649378 \h </w:instrText>
        </w:r>
        <w:r w:rsidR="00A61D9C">
          <w:rPr>
            <w:noProof/>
            <w:webHidden/>
          </w:rPr>
        </w:r>
        <w:r w:rsidR="00A61D9C">
          <w:rPr>
            <w:noProof/>
            <w:webHidden/>
          </w:rPr>
          <w:fldChar w:fldCharType="separate"/>
        </w:r>
        <w:r w:rsidR="00A61D9C">
          <w:rPr>
            <w:noProof/>
            <w:webHidden/>
          </w:rPr>
          <w:t>7</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79" w:history="1">
        <w:r w:rsidR="00A61D9C" w:rsidRPr="000268C7">
          <w:rPr>
            <w:rStyle w:val="Hyperlink"/>
            <w:noProof/>
          </w:rPr>
          <w:t>Figura 3- Imagem resultado após o stitching.</w:t>
        </w:r>
        <w:r w:rsidR="00A61D9C">
          <w:rPr>
            <w:noProof/>
            <w:webHidden/>
          </w:rPr>
          <w:tab/>
        </w:r>
        <w:r w:rsidR="00A61D9C">
          <w:rPr>
            <w:noProof/>
            <w:webHidden/>
          </w:rPr>
          <w:fldChar w:fldCharType="begin"/>
        </w:r>
        <w:r w:rsidR="00A61D9C">
          <w:rPr>
            <w:noProof/>
            <w:webHidden/>
          </w:rPr>
          <w:instrText xml:space="preserve"> PAGEREF _Toc496649379 \h </w:instrText>
        </w:r>
        <w:r w:rsidR="00A61D9C">
          <w:rPr>
            <w:noProof/>
            <w:webHidden/>
          </w:rPr>
        </w:r>
        <w:r w:rsidR="00A61D9C">
          <w:rPr>
            <w:noProof/>
            <w:webHidden/>
          </w:rPr>
          <w:fldChar w:fldCharType="separate"/>
        </w:r>
        <w:r w:rsidR="00A61D9C">
          <w:rPr>
            <w:noProof/>
            <w:webHidden/>
          </w:rPr>
          <w:t>8</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0" w:history="1">
        <w:r w:rsidR="00A61D9C" w:rsidRPr="000268C7">
          <w:rPr>
            <w:rStyle w:val="Hyperlink"/>
            <w:noProof/>
          </w:rPr>
          <w:t>Figura 4 - Representação do modelo RGB com valores entre 0 e 1.</w:t>
        </w:r>
        <w:r w:rsidR="00A61D9C">
          <w:rPr>
            <w:noProof/>
            <w:webHidden/>
          </w:rPr>
          <w:tab/>
        </w:r>
        <w:r w:rsidR="00A61D9C">
          <w:rPr>
            <w:noProof/>
            <w:webHidden/>
          </w:rPr>
          <w:fldChar w:fldCharType="begin"/>
        </w:r>
        <w:r w:rsidR="00A61D9C">
          <w:rPr>
            <w:noProof/>
            <w:webHidden/>
          </w:rPr>
          <w:instrText xml:space="preserve"> PAGEREF _Toc496649380 \h </w:instrText>
        </w:r>
        <w:r w:rsidR="00A61D9C">
          <w:rPr>
            <w:noProof/>
            <w:webHidden/>
          </w:rPr>
        </w:r>
        <w:r w:rsidR="00A61D9C">
          <w:rPr>
            <w:noProof/>
            <w:webHidden/>
          </w:rPr>
          <w:fldChar w:fldCharType="separate"/>
        </w:r>
        <w:r w:rsidR="00A61D9C">
          <w:rPr>
            <w:noProof/>
            <w:webHidden/>
          </w:rPr>
          <w:t>9</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1" w:history="1">
        <w:r w:rsidR="00A61D9C" w:rsidRPr="000268C7">
          <w:rPr>
            <w:rStyle w:val="Hyperlink"/>
            <w:noProof/>
          </w:rPr>
          <w:t>Figura 5 - Representação do modelo RGB com valores entre 0 e 255.</w:t>
        </w:r>
        <w:r w:rsidR="00A61D9C">
          <w:rPr>
            <w:noProof/>
            <w:webHidden/>
          </w:rPr>
          <w:tab/>
        </w:r>
        <w:r w:rsidR="00A61D9C">
          <w:rPr>
            <w:noProof/>
            <w:webHidden/>
          </w:rPr>
          <w:fldChar w:fldCharType="begin"/>
        </w:r>
        <w:r w:rsidR="00A61D9C">
          <w:rPr>
            <w:noProof/>
            <w:webHidden/>
          </w:rPr>
          <w:instrText xml:space="preserve"> PAGEREF _Toc496649381 \h </w:instrText>
        </w:r>
        <w:r w:rsidR="00A61D9C">
          <w:rPr>
            <w:noProof/>
            <w:webHidden/>
          </w:rPr>
        </w:r>
        <w:r w:rsidR="00A61D9C">
          <w:rPr>
            <w:noProof/>
            <w:webHidden/>
          </w:rPr>
          <w:fldChar w:fldCharType="separate"/>
        </w:r>
        <w:r w:rsidR="00A61D9C">
          <w:rPr>
            <w:noProof/>
            <w:webHidden/>
          </w:rPr>
          <w:t>10</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r:id="rId12" w:anchor="_Toc496649382" w:history="1">
        <w:r w:rsidR="00A61D9C" w:rsidRPr="000268C7">
          <w:rPr>
            <w:rStyle w:val="Hyperlink"/>
            <w:noProof/>
          </w:rPr>
          <w:t>Figura 6 - Hexágono representando o modelo de cores HSV.</w:t>
        </w:r>
        <w:r w:rsidR="00A61D9C">
          <w:rPr>
            <w:noProof/>
            <w:webHidden/>
          </w:rPr>
          <w:tab/>
        </w:r>
        <w:r w:rsidR="00A61D9C">
          <w:rPr>
            <w:noProof/>
            <w:webHidden/>
          </w:rPr>
          <w:fldChar w:fldCharType="begin"/>
        </w:r>
        <w:r w:rsidR="00A61D9C">
          <w:rPr>
            <w:noProof/>
            <w:webHidden/>
          </w:rPr>
          <w:instrText xml:space="preserve"> PAGEREF _Toc496649382 \h </w:instrText>
        </w:r>
        <w:r w:rsidR="00A61D9C">
          <w:rPr>
            <w:noProof/>
            <w:webHidden/>
          </w:rPr>
        </w:r>
        <w:r w:rsidR="00A61D9C">
          <w:rPr>
            <w:noProof/>
            <w:webHidden/>
          </w:rPr>
          <w:fldChar w:fldCharType="separate"/>
        </w:r>
        <w:r w:rsidR="00A61D9C">
          <w:rPr>
            <w:noProof/>
            <w:webHidden/>
          </w:rPr>
          <w:t>11</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3" w:history="1">
        <w:r w:rsidR="00A61D9C" w:rsidRPr="000268C7">
          <w:rPr>
            <w:rStyle w:val="Hyperlink"/>
            <w:noProof/>
          </w:rPr>
          <w:t>Figura 7 - Exemplo de uma imagem e o efeito de quatro valores diferente de trehsold.</w:t>
        </w:r>
        <w:r w:rsidR="00A61D9C">
          <w:rPr>
            <w:noProof/>
            <w:webHidden/>
          </w:rPr>
          <w:tab/>
        </w:r>
        <w:r w:rsidR="00A61D9C">
          <w:rPr>
            <w:noProof/>
            <w:webHidden/>
          </w:rPr>
          <w:fldChar w:fldCharType="begin"/>
        </w:r>
        <w:r w:rsidR="00A61D9C">
          <w:rPr>
            <w:noProof/>
            <w:webHidden/>
          </w:rPr>
          <w:instrText xml:space="preserve"> PAGEREF _Toc496649383 \h </w:instrText>
        </w:r>
        <w:r w:rsidR="00A61D9C">
          <w:rPr>
            <w:noProof/>
            <w:webHidden/>
          </w:rPr>
        </w:r>
        <w:r w:rsidR="00A61D9C">
          <w:rPr>
            <w:noProof/>
            <w:webHidden/>
          </w:rPr>
          <w:fldChar w:fldCharType="separate"/>
        </w:r>
        <w:r w:rsidR="00A61D9C">
          <w:rPr>
            <w:noProof/>
            <w:webHidden/>
          </w:rPr>
          <w:t>12</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4" w:history="1">
        <w:r w:rsidR="00A61D9C" w:rsidRPr="000268C7">
          <w:rPr>
            <w:rStyle w:val="Hyperlink"/>
            <w:noProof/>
          </w:rPr>
          <w:t>Figura 8 - Representação de uma Topologia de Rede em Estrela.</w:t>
        </w:r>
        <w:r w:rsidR="00A61D9C">
          <w:rPr>
            <w:noProof/>
            <w:webHidden/>
          </w:rPr>
          <w:tab/>
        </w:r>
        <w:r w:rsidR="00A61D9C">
          <w:rPr>
            <w:noProof/>
            <w:webHidden/>
          </w:rPr>
          <w:fldChar w:fldCharType="begin"/>
        </w:r>
        <w:r w:rsidR="00A61D9C">
          <w:rPr>
            <w:noProof/>
            <w:webHidden/>
          </w:rPr>
          <w:instrText xml:space="preserve"> PAGEREF _Toc496649384 \h </w:instrText>
        </w:r>
        <w:r w:rsidR="00A61D9C">
          <w:rPr>
            <w:noProof/>
            <w:webHidden/>
          </w:rPr>
        </w:r>
        <w:r w:rsidR="00A61D9C">
          <w:rPr>
            <w:noProof/>
            <w:webHidden/>
          </w:rPr>
          <w:fldChar w:fldCharType="separate"/>
        </w:r>
        <w:r w:rsidR="00A61D9C">
          <w:rPr>
            <w:noProof/>
            <w:webHidden/>
          </w:rPr>
          <w:t>14</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5" w:history="1">
        <w:r w:rsidR="00A61D9C" w:rsidRPr="000268C7">
          <w:rPr>
            <w:rStyle w:val="Hyperlink"/>
            <w:noProof/>
          </w:rPr>
          <w:t>Figura 9 - Fluxograma representando o programa principal da parte de software do projeto</w:t>
        </w:r>
        <w:r w:rsidR="00A61D9C">
          <w:rPr>
            <w:noProof/>
            <w:webHidden/>
          </w:rPr>
          <w:tab/>
        </w:r>
        <w:r w:rsidR="00A61D9C">
          <w:rPr>
            <w:noProof/>
            <w:webHidden/>
          </w:rPr>
          <w:fldChar w:fldCharType="begin"/>
        </w:r>
        <w:r w:rsidR="00A61D9C">
          <w:rPr>
            <w:noProof/>
            <w:webHidden/>
          </w:rPr>
          <w:instrText xml:space="preserve"> PAGEREF _Toc496649385 \h </w:instrText>
        </w:r>
        <w:r w:rsidR="00A61D9C">
          <w:rPr>
            <w:noProof/>
            <w:webHidden/>
          </w:rPr>
        </w:r>
        <w:r w:rsidR="00A61D9C">
          <w:rPr>
            <w:noProof/>
            <w:webHidden/>
          </w:rPr>
          <w:fldChar w:fldCharType="separate"/>
        </w:r>
        <w:r w:rsidR="00A61D9C">
          <w:rPr>
            <w:noProof/>
            <w:webHidden/>
          </w:rPr>
          <w:t>17</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6" w:history="1">
        <w:r w:rsidR="00A61D9C" w:rsidRPr="000268C7">
          <w:rPr>
            <w:rStyle w:val="Hyperlink"/>
            <w:noProof/>
          </w:rPr>
          <w:t>Figura 10 - Fluxograma do módulo de Processamento de Imagens do projeto</w:t>
        </w:r>
        <w:r w:rsidR="00A61D9C">
          <w:rPr>
            <w:noProof/>
            <w:webHidden/>
          </w:rPr>
          <w:tab/>
        </w:r>
        <w:r w:rsidR="00A61D9C">
          <w:rPr>
            <w:noProof/>
            <w:webHidden/>
          </w:rPr>
          <w:fldChar w:fldCharType="begin"/>
        </w:r>
        <w:r w:rsidR="00A61D9C">
          <w:rPr>
            <w:noProof/>
            <w:webHidden/>
          </w:rPr>
          <w:instrText xml:space="preserve"> PAGEREF _Toc496649386 \h </w:instrText>
        </w:r>
        <w:r w:rsidR="00A61D9C">
          <w:rPr>
            <w:noProof/>
            <w:webHidden/>
          </w:rPr>
        </w:r>
        <w:r w:rsidR="00A61D9C">
          <w:rPr>
            <w:noProof/>
            <w:webHidden/>
          </w:rPr>
          <w:fldChar w:fldCharType="separate"/>
        </w:r>
        <w:r w:rsidR="00A61D9C">
          <w:rPr>
            <w:noProof/>
            <w:webHidden/>
          </w:rPr>
          <w:t>19</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7" w:history="1">
        <w:r w:rsidR="00A61D9C" w:rsidRPr="000268C7">
          <w:rPr>
            <w:rStyle w:val="Hyperlink"/>
            <w:noProof/>
          </w:rPr>
          <w:t>Figura 11 - Fluxograma do módulo de Tomada de Decisão do projeto</w:t>
        </w:r>
        <w:r w:rsidR="00A61D9C">
          <w:rPr>
            <w:noProof/>
            <w:webHidden/>
          </w:rPr>
          <w:tab/>
        </w:r>
        <w:r w:rsidR="00A61D9C">
          <w:rPr>
            <w:noProof/>
            <w:webHidden/>
          </w:rPr>
          <w:fldChar w:fldCharType="begin"/>
        </w:r>
        <w:r w:rsidR="00A61D9C">
          <w:rPr>
            <w:noProof/>
            <w:webHidden/>
          </w:rPr>
          <w:instrText xml:space="preserve"> PAGEREF _Toc496649387 \h </w:instrText>
        </w:r>
        <w:r w:rsidR="00A61D9C">
          <w:rPr>
            <w:noProof/>
            <w:webHidden/>
          </w:rPr>
        </w:r>
        <w:r w:rsidR="00A61D9C">
          <w:rPr>
            <w:noProof/>
            <w:webHidden/>
          </w:rPr>
          <w:fldChar w:fldCharType="separate"/>
        </w:r>
        <w:r w:rsidR="00A61D9C">
          <w:rPr>
            <w:noProof/>
            <w:webHidden/>
          </w:rPr>
          <w:t>21</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8" w:history="1">
        <w:r w:rsidR="00A61D9C" w:rsidRPr="000268C7">
          <w:rPr>
            <w:rStyle w:val="Hyperlink"/>
            <w:noProof/>
          </w:rPr>
          <w:t>Figura 12 - Fluxograma do módulo de Aspersores do projeto</w:t>
        </w:r>
        <w:r w:rsidR="00A61D9C">
          <w:rPr>
            <w:noProof/>
            <w:webHidden/>
          </w:rPr>
          <w:tab/>
        </w:r>
        <w:r w:rsidR="00A61D9C">
          <w:rPr>
            <w:noProof/>
            <w:webHidden/>
          </w:rPr>
          <w:fldChar w:fldCharType="begin"/>
        </w:r>
        <w:r w:rsidR="00A61D9C">
          <w:rPr>
            <w:noProof/>
            <w:webHidden/>
          </w:rPr>
          <w:instrText xml:space="preserve"> PAGEREF _Toc496649388 \h </w:instrText>
        </w:r>
        <w:r w:rsidR="00A61D9C">
          <w:rPr>
            <w:noProof/>
            <w:webHidden/>
          </w:rPr>
        </w:r>
        <w:r w:rsidR="00A61D9C">
          <w:rPr>
            <w:noProof/>
            <w:webHidden/>
          </w:rPr>
          <w:fldChar w:fldCharType="separate"/>
        </w:r>
        <w:r w:rsidR="00A61D9C">
          <w:rPr>
            <w:noProof/>
            <w:webHidden/>
          </w:rPr>
          <w:t>23</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89" w:history="1">
        <w:r w:rsidR="00A61D9C" w:rsidRPr="000268C7">
          <w:rPr>
            <w:rStyle w:val="Hyperlink"/>
            <w:noProof/>
          </w:rPr>
          <w:t>Figura 13 - Esquemático do Projeto.</w:t>
        </w:r>
        <w:r w:rsidR="00A61D9C">
          <w:rPr>
            <w:noProof/>
            <w:webHidden/>
          </w:rPr>
          <w:tab/>
        </w:r>
        <w:r w:rsidR="00A61D9C">
          <w:rPr>
            <w:noProof/>
            <w:webHidden/>
          </w:rPr>
          <w:fldChar w:fldCharType="begin"/>
        </w:r>
        <w:r w:rsidR="00A61D9C">
          <w:rPr>
            <w:noProof/>
            <w:webHidden/>
          </w:rPr>
          <w:instrText xml:space="preserve"> PAGEREF _Toc496649389 \h </w:instrText>
        </w:r>
        <w:r w:rsidR="00A61D9C">
          <w:rPr>
            <w:noProof/>
            <w:webHidden/>
          </w:rPr>
        </w:r>
        <w:r w:rsidR="00A61D9C">
          <w:rPr>
            <w:noProof/>
            <w:webHidden/>
          </w:rPr>
          <w:fldChar w:fldCharType="separate"/>
        </w:r>
        <w:r w:rsidR="00A61D9C">
          <w:rPr>
            <w:noProof/>
            <w:webHidden/>
          </w:rPr>
          <w:t>25</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0" w:history="1">
        <w:r w:rsidR="00A61D9C" w:rsidRPr="000268C7">
          <w:rPr>
            <w:rStyle w:val="Hyperlink"/>
            <w:noProof/>
          </w:rPr>
          <w:t>Figura 14 - Cabeçalho da função stitch.</w:t>
        </w:r>
        <w:r w:rsidR="00A61D9C">
          <w:rPr>
            <w:noProof/>
            <w:webHidden/>
          </w:rPr>
          <w:tab/>
        </w:r>
        <w:r w:rsidR="00A61D9C">
          <w:rPr>
            <w:noProof/>
            <w:webHidden/>
          </w:rPr>
          <w:fldChar w:fldCharType="begin"/>
        </w:r>
        <w:r w:rsidR="00A61D9C">
          <w:rPr>
            <w:noProof/>
            <w:webHidden/>
          </w:rPr>
          <w:instrText xml:space="preserve"> PAGEREF _Toc496649390 \h </w:instrText>
        </w:r>
        <w:r w:rsidR="00A61D9C">
          <w:rPr>
            <w:noProof/>
            <w:webHidden/>
          </w:rPr>
        </w:r>
        <w:r w:rsidR="00A61D9C">
          <w:rPr>
            <w:noProof/>
            <w:webHidden/>
          </w:rPr>
          <w:fldChar w:fldCharType="separate"/>
        </w:r>
        <w:r w:rsidR="00A61D9C">
          <w:rPr>
            <w:noProof/>
            <w:webHidden/>
          </w:rPr>
          <w:t>26</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1" w:history="1">
        <w:r w:rsidR="00A61D9C" w:rsidRPr="000268C7">
          <w:rPr>
            <w:rStyle w:val="Hyperlink"/>
            <w:noProof/>
          </w:rPr>
          <w:t>Figura 15 - Pedaço de código da função stitch do módulo de Processamento de Imagens.</w:t>
        </w:r>
        <w:r w:rsidR="00A61D9C">
          <w:rPr>
            <w:noProof/>
            <w:webHidden/>
          </w:rPr>
          <w:tab/>
        </w:r>
        <w:r w:rsidR="00A61D9C">
          <w:rPr>
            <w:noProof/>
            <w:webHidden/>
          </w:rPr>
          <w:fldChar w:fldCharType="begin"/>
        </w:r>
        <w:r w:rsidR="00A61D9C">
          <w:rPr>
            <w:noProof/>
            <w:webHidden/>
          </w:rPr>
          <w:instrText xml:space="preserve"> PAGEREF _Toc496649391 \h </w:instrText>
        </w:r>
        <w:r w:rsidR="00A61D9C">
          <w:rPr>
            <w:noProof/>
            <w:webHidden/>
          </w:rPr>
        </w:r>
        <w:r w:rsidR="00A61D9C">
          <w:rPr>
            <w:noProof/>
            <w:webHidden/>
          </w:rPr>
          <w:fldChar w:fldCharType="separate"/>
        </w:r>
        <w:r w:rsidR="00A61D9C">
          <w:rPr>
            <w:noProof/>
            <w:webHidden/>
          </w:rPr>
          <w:t>27</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2" w:history="1">
        <w:r w:rsidR="00A61D9C" w:rsidRPr="000268C7">
          <w:rPr>
            <w:rStyle w:val="Hyperlink"/>
            <w:noProof/>
          </w:rPr>
          <w:t>Figura 16 - Imagens de entrada para o programa.</w:t>
        </w:r>
        <w:r w:rsidR="00A61D9C">
          <w:rPr>
            <w:noProof/>
            <w:webHidden/>
          </w:rPr>
          <w:tab/>
        </w:r>
        <w:r w:rsidR="00A61D9C">
          <w:rPr>
            <w:noProof/>
            <w:webHidden/>
          </w:rPr>
          <w:fldChar w:fldCharType="begin"/>
        </w:r>
        <w:r w:rsidR="00A61D9C">
          <w:rPr>
            <w:noProof/>
            <w:webHidden/>
          </w:rPr>
          <w:instrText xml:space="preserve"> PAGEREF _Toc496649392 \h </w:instrText>
        </w:r>
        <w:r w:rsidR="00A61D9C">
          <w:rPr>
            <w:noProof/>
            <w:webHidden/>
          </w:rPr>
        </w:r>
        <w:r w:rsidR="00A61D9C">
          <w:rPr>
            <w:noProof/>
            <w:webHidden/>
          </w:rPr>
          <w:fldChar w:fldCharType="separate"/>
        </w:r>
        <w:r w:rsidR="00A61D9C">
          <w:rPr>
            <w:noProof/>
            <w:webHidden/>
          </w:rPr>
          <w:t>27</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3" w:history="1">
        <w:r w:rsidR="00A61D9C" w:rsidRPr="000268C7">
          <w:rPr>
            <w:rStyle w:val="Hyperlink"/>
            <w:noProof/>
          </w:rPr>
          <w:t>Figura 17 - Imagem resultado da função stitch.</w:t>
        </w:r>
        <w:r w:rsidR="00A61D9C">
          <w:rPr>
            <w:noProof/>
            <w:webHidden/>
          </w:rPr>
          <w:tab/>
        </w:r>
        <w:r w:rsidR="00A61D9C">
          <w:rPr>
            <w:noProof/>
            <w:webHidden/>
          </w:rPr>
          <w:fldChar w:fldCharType="begin"/>
        </w:r>
        <w:r w:rsidR="00A61D9C">
          <w:rPr>
            <w:noProof/>
            <w:webHidden/>
          </w:rPr>
          <w:instrText xml:space="preserve"> PAGEREF _Toc496649393 \h </w:instrText>
        </w:r>
        <w:r w:rsidR="00A61D9C">
          <w:rPr>
            <w:noProof/>
            <w:webHidden/>
          </w:rPr>
        </w:r>
        <w:r w:rsidR="00A61D9C">
          <w:rPr>
            <w:noProof/>
            <w:webHidden/>
          </w:rPr>
          <w:fldChar w:fldCharType="separate"/>
        </w:r>
        <w:r w:rsidR="00A61D9C">
          <w:rPr>
            <w:noProof/>
            <w:webHidden/>
          </w:rPr>
          <w:t>28</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4" w:history="1">
        <w:r w:rsidR="00A61D9C" w:rsidRPr="000268C7">
          <w:rPr>
            <w:rStyle w:val="Hyperlink"/>
            <w:noProof/>
          </w:rPr>
          <w:t>Figura 18 - Cabeçalho da funcão image_processing.</w:t>
        </w:r>
        <w:r w:rsidR="00A61D9C">
          <w:rPr>
            <w:noProof/>
            <w:webHidden/>
          </w:rPr>
          <w:tab/>
        </w:r>
        <w:r w:rsidR="00A61D9C">
          <w:rPr>
            <w:noProof/>
            <w:webHidden/>
          </w:rPr>
          <w:fldChar w:fldCharType="begin"/>
        </w:r>
        <w:r w:rsidR="00A61D9C">
          <w:rPr>
            <w:noProof/>
            <w:webHidden/>
          </w:rPr>
          <w:instrText xml:space="preserve"> PAGEREF _Toc496649394 \h </w:instrText>
        </w:r>
        <w:r w:rsidR="00A61D9C">
          <w:rPr>
            <w:noProof/>
            <w:webHidden/>
          </w:rPr>
        </w:r>
        <w:r w:rsidR="00A61D9C">
          <w:rPr>
            <w:noProof/>
            <w:webHidden/>
          </w:rPr>
          <w:fldChar w:fldCharType="separate"/>
        </w:r>
        <w:r w:rsidR="00A61D9C">
          <w:rPr>
            <w:noProof/>
            <w:webHidden/>
          </w:rPr>
          <w:t>28</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5" w:history="1">
        <w:r w:rsidR="00A61D9C" w:rsidRPr="000268C7">
          <w:rPr>
            <w:rStyle w:val="Hyperlink"/>
            <w:noProof/>
          </w:rPr>
          <w:t>Figura 19 - Representação da struct map_block.</w:t>
        </w:r>
        <w:r w:rsidR="00A61D9C">
          <w:rPr>
            <w:noProof/>
            <w:webHidden/>
          </w:rPr>
          <w:tab/>
        </w:r>
        <w:r w:rsidR="00A61D9C">
          <w:rPr>
            <w:noProof/>
            <w:webHidden/>
          </w:rPr>
          <w:fldChar w:fldCharType="begin"/>
        </w:r>
        <w:r w:rsidR="00A61D9C">
          <w:rPr>
            <w:noProof/>
            <w:webHidden/>
          </w:rPr>
          <w:instrText xml:space="preserve"> PAGEREF _Toc496649395 \h </w:instrText>
        </w:r>
        <w:r w:rsidR="00A61D9C">
          <w:rPr>
            <w:noProof/>
            <w:webHidden/>
          </w:rPr>
        </w:r>
        <w:r w:rsidR="00A61D9C">
          <w:rPr>
            <w:noProof/>
            <w:webHidden/>
          </w:rPr>
          <w:fldChar w:fldCharType="separate"/>
        </w:r>
        <w:r w:rsidR="00A61D9C">
          <w:rPr>
            <w:noProof/>
            <w:webHidden/>
          </w:rPr>
          <w:t>29</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6" w:history="1">
        <w:r w:rsidR="00A61D9C" w:rsidRPr="000268C7">
          <w:rPr>
            <w:rStyle w:val="Hyperlink"/>
            <w:noProof/>
          </w:rPr>
          <w:t>Figura 20 - Valores dos intervalos de cores utilizados para o processamento de imagens.</w:t>
        </w:r>
        <w:r w:rsidR="00A61D9C">
          <w:rPr>
            <w:noProof/>
            <w:webHidden/>
          </w:rPr>
          <w:tab/>
        </w:r>
        <w:r w:rsidR="00A61D9C">
          <w:rPr>
            <w:noProof/>
            <w:webHidden/>
          </w:rPr>
          <w:fldChar w:fldCharType="begin"/>
        </w:r>
        <w:r w:rsidR="00A61D9C">
          <w:rPr>
            <w:noProof/>
            <w:webHidden/>
          </w:rPr>
          <w:instrText xml:space="preserve"> PAGEREF _Toc496649396 \h </w:instrText>
        </w:r>
        <w:r w:rsidR="00A61D9C">
          <w:rPr>
            <w:noProof/>
            <w:webHidden/>
          </w:rPr>
        </w:r>
        <w:r w:rsidR="00A61D9C">
          <w:rPr>
            <w:noProof/>
            <w:webHidden/>
          </w:rPr>
          <w:fldChar w:fldCharType="separate"/>
        </w:r>
        <w:r w:rsidR="00A61D9C">
          <w:rPr>
            <w:noProof/>
            <w:webHidden/>
          </w:rPr>
          <w:t>30</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7" w:history="1">
        <w:r w:rsidR="00A61D9C" w:rsidRPr="000268C7">
          <w:rPr>
            <w:rStyle w:val="Hyperlink"/>
            <w:noProof/>
          </w:rPr>
          <w:t>Figura 21 - Definição de variáveis utilizadas na divisão da imagem em blocos.</w:t>
        </w:r>
        <w:r w:rsidR="00A61D9C">
          <w:rPr>
            <w:noProof/>
            <w:webHidden/>
          </w:rPr>
          <w:tab/>
        </w:r>
        <w:r w:rsidR="00A61D9C">
          <w:rPr>
            <w:noProof/>
            <w:webHidden/>
          </w:rPr>
          <w:fldChar w:fldCharType="begin"/>
        </w:r>
        <w:r w:rsidR="00A61D9C">
          <w:rPr>
            <w:noProof/>
            <w:webHidden/>
          </w:rPr>
          <w:instrText xml:space="preserve"> PAGEREF _Toc496649397 \h </w:instrText>
        </w:r>
        <w:r w:rsidR="00A61D9C">
          <w:rPr>
            <w:noProof/>
            <w:webHidden/>
          </w:rPr>
        </w:r>
        <w:r w:rsidR="00A61D9C">
          <w:rPr>
            <w:noProof/>
            <w:webHidden/>
          </w:rPr>
          <w:fldChar w:fldCharType="separate"/>
        </w:r>
        <w:r w:rsidR="00A61D9C">
          <w:rPr>
            <w:noProof/>
            <w:webHidden/>
          </w:rPr>
          <w:t>30</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8" w:history="1">
        <w:r w:rsidR="00A61D9C" w:rsidRPr="000268C7">
          <w:rPr>
            <w:rStyle w:val="Hyperlink"/>
            <w:noProof/>
          </w:rPr>
          <w:t>Figura 22 - Chamada da função blur.</w:t>
        </w:r>
        <w:r w:rsidR="00A61D9C">
          <w:rPr>
            <w:noProof/>
            <w:webHidden/>
          </w:rPr>
          <w:tab/>
        </w:r>
        <w:r w:rsidR="00A61D9C">
          <w:rPr>
            <w:noProof/>
            <w:webHidden/>
          </w:rPr>
          <w:fldChar w:fldCharType="begin"/>
        </w:r>
        <w:r w:rsidR="00A61D9C">
          <w:rPr>
            <w:noProof/>
            <w:webHidden/>
          </w:rPr>
          <w:instrText xml:space="preserve"> PAGEREF _Toc496649398 \h </w:instrText>
        </w:r>
        <w:r w:rsidR="00A61D9C">
          <w:rPr>
            <w:noProof/>
            <w:webHidden/>
          </w:rPr>
        </w:r>
        <w:r w:rsidR="00A61D9C">
          <w:rPr>
            <w:noProof/>
            <w:webHidden/>
          </w:rPr>
          <w:fldChar w:fldCharType="separate"/>
        </w:r>
        <w:r w:rsidR="00A61D9C">
          <w:rPr>
            <w:noProof/>
            <w:webHidden/>
          </w:rPr>
          <w:t>30</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399" w:history="1">
        <w:r w:rsidR="00A61D9C" w:rsidRPr="000268C7">
          <w:rPr>
            <w:rStyle w:val="Hyperlink"/>
            <w:noProof/>
          </w:rPr>
          <w:t>Figura 23 - Imagem resultado após aplicação da função blur.</w:t>
        </w:r>
        <w:r w:rsidR="00A61D9C">
          <w:rPr>
            <w:noProof/>
            <w:webHidden/>
          </w:rPr>
          <w:tab/>
        </w:r>
        <w:r w:rsidR="00A61D9C">
          <w:rPr>
            <w:noProof/>
            <w:webHidden/>
          </w:rPr>
          <w:fldChar w:fldCharType="begin"/>
        </w:r>
        <w:r w:rsidR="00A61D9C">
          <w:rPr>
            <w:noProof/>
            <w:webHidden/>
          </w:rPr>
          <w:instrText xml:space="preserve"> PAGEREF _Toc496649399 \h </w:instrText>
        </w:r>
        <w:r w:rsidR="00A61D9C">
          <w:rPr>
            <w:noProof/>
            <w:webHidden/>
          </w:rPr>
        </w:r>
        <w:r w:rsidR="00A61D9C">
          <w:rPr>
            <w:noProof/>
            <w:webHidden/>
          </w:rPr>
          <w:fldChar w:fldCharType="separate"/>
        </w:r>
        <w:r w:rsidR="00A61D9C">
          <w:rPr>
            <w:noProof/>
            <w:webHidden/>
          </w:rPr>
          <w:t>31</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0" w:history="1">
        <w:r w:rsidR="00A61D9C" w:rsidRPr="000268C7">
          <w:rPr>
            <w:rStyle w:val="Hyperlink"/>
            <w:noProof/>
          </w:rPr>
          <w:t>Figura 24 - Chamda da função cvtColor.</w:t>
        </w:r>
        <w:r w:rsidR="00A61D9C">
          <w:rPr>
            <w:noProof/>
            <w:webHidden/>
          </w:rPr>
          <w:tab/>
        </w:r>
        <w:r w:rsidR="00A61D9C">
          <w:rPr>
            <w:noProof/>
            <w:webHidden/>
          </w:rPr>
          <w:fldChar w:fldCharType="begin"/>
        </w:r>
        <w:r w:rsidR="00A61D9C">
          <w:rPr>
            <w:noProof/>
            <w:webHidden/>
          </w:rPr>
          <w:instrText xml:space="preserve"> PAGEREF _Toc496649400 \h </w:instrText>
        </w:r>
        <w:r w:rsidR="00A61D9C">
          <w:rPr>
            <w:noProof/>
            <w:webHidden/>
          </w:rPr>
        </w:r>
        <w:r w:rsidR="00A61D9C">
          <w:rPr>
            <w:noProof/>
            <w:webHidden/>
          </w:rPr>
          <w:fldChar w:fldCharType="separate"/>
        </w:r>
        <w:r w:rsidR="00A61D9C">
          <w:rPr>
            <w:noProof/>
            <w:webHidden/>
          </w:rPr>
          <w:t>31</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1" w:history="1">
        <w:r w:rsidR="00A61D9C" w:rsidRPr="000268C7">
          <w:rPr>
            <w:rStyle w:val="Hyperlink"/>
            <w:noProof/>
          </w:rPr>
          <w:t>Figura 25 - Imagem resultado após conversão para espaço de cor HSV.</w:t>
        </w:r>
        <w:r w:rsidR="00A61D9C">
          <w:rPr>
            <w:noProof/>
            <w:webHidden/>
          </w:rPr>
          <w:tab/>
        </w:r>
        <w:r w:rsidR="00A61D9C">
          <w:rPr>
            <w:noProof/>
            <w:webHidden/>
          </w:rPr>
          <w:fldChar w:fldCharType="begin"/>
        </w:r>
        <w:r w:rsidR="00A61D9C">
          <w:rPr>
            <w:noProof/>
            <w:webHidden/>
          </w:rPr>
          <w:instrText xml:space="preserve"> PAGEREF _Toc496649401 \h </w:instrText>
        </w:r>
        <w:r w:rsidR="00A61D9C">
          <w:rPr>
            <w:noProof/>
            <w:webHidden/>
          </w:rPr>
        </w:r>
        <w:r w:rsidR="00A61D9C">
          <w:rPr>
            <w:noProof/>
            <w:webHidden/>
          </w:rPr>
          <w:fldChar w:fldCharType="separate"/>
        </w:r>
        <w:r w:rsidR="00A61D9C">
          <w:rPr>
            <w:noProof/>
            <w:webHidden/>
          </w:rPr>
          <w:t>32</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2" w:history="1">
        <w:r w:rsidR="00A61D9C" w:rsidRPr="000268C7">
          <w:rPr>
            <w:rStyle w:val="Hyperlink"/>
            <w:noProof/>
          </w:rPr>
          <w:t>Figura 26 - Chamada da função inRange.</w:t>
        </w:r>
        <w:r w:rsidR="00A61D9C">
          <w:rPr>
            <w:noProof/>
            <w:webHidden/>
          </w:rPr>
          <w:tab/>
        </w:r>
        <w:r w:rsidR="00A61D9C">
          <w:rPr>
            <w:noProof/>
            <w:webHidden/>
          </w:rPr>
          <w:fldChar w:fldCharType="begin"/>
        </w:r>
        <w:r w:rsidR="00A61D9C">
          <w:rPr>
            <w:noProof/>
            <w:webHidden/>
          </w:rPr>
          <w:instrText xml:space="preserve"> PAGEREF _Toc496649402 \h </w:instrText>
        </w:r>
        <w:r w:rsidR="00A61D9C">
          <w:rPr>
            <w:noProof/>
            <w:webHidden/>
          </w:rPr>
        </w:r>
        <w:r w:rsidR="00A61D9C">
          <w:rPr>
            <w:noProof/>
            <w:webHidden/>
          </w:rPr>
          <w:fldChar w:fldCharType="separate"/>
        </w:r>
        <w:r w:rsidR="00A61D9C">
          <w:rPr>
            <w:noProof/>
            <w:webHidden/>
          </w:rPr>
          <w:t>32</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3" w:history="1">
        <w:r w:rsidR="00A61D9C" w:rsidRPr="000268C7">
          <w:rPr>
            <w:rStyle w:val="Hyperlink"/>
            <w:noProof/>
          </w:rPr>
          <w:t>Figura 27 - Chamada das funções responsáveis pelo processamento morfológico.</w:t>
        </w:r>
        <w:r w:rsidR="00A61D9C">
          <w:rPr>
            <w:noProof/>
            <w:webHidden/>
          </w:rPr>
          <w:tab/>
        </w:r>
        <w:r w:rsidR="00A61D9C">
          <w:rPr>
            <w:noProof/>
            <w:webHidden/>
          </w:rPr>
          <w:fldChar w:fldCharType="begin"/>
        </w:r>
        <w:r w:rsidR="00A61D9C">
          <w:rPr>
            <w:noProof/>
            <w:webHidden/>
          </w:rPr>
          <w:instrText xml:space="preserve"> PAGEREF _Toc496649403 \h </w:instrText>
        </w:r>
        <w:r w:rsidR="00A61D9C">
          <w:rPr>
            <w:noProof/>
            <w:webHidden/>
          </w:rPr>
        </w:r>
        <w:r w:rsidR="00A61D9C">
          <w:rPr>
            <w:noProof/>
            <w:webHidden/>
          </w:rPr>
          <w:fldChar w:fldCharType="separate"/>
        </w:r>
        <w:r w:rsidR="00A61D9C">
          <w:rPr>
            <w:noProof/>
            <w:webHidden/>
          </w:rPr>
          <w:t>32</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4" w:history="1">
        <w:r w:rsidR="00A61D9C" w:rsidRPr="000268C7">
          <w:rPr>
            <w:rStyle w:val="Hyperlink"/>
            <w:noProof/>
          </w:rPr>
          <w:t>Figura 28 - Imagem resultado do processo de segmentação.</w:t>
        </w:r>
        <w:r w:rsidR="00A61D9C">
          <w:rPr>
            <w:noProof/>
            <w:webHidden/>
          </w:rPr>
          <w:tab/>
        </w:r>
        <w:r w:rsidR="00A61D9C">
          <w:rPr>
            <w:noProof/>
            <w:webHidden/>
          </w:rPr>
          <w:fldChar w:fldCharType="begin"/>
        </w:r>
        <w:r w:rsidR="00A61D9C">
          <w:rPr>
            <w:noProof/>
            <w:webHidden/>
          </w:rPr>
          <w:instrText xml:space="preserve"> PAGEREF _Toc496649404 \h </w:instrText>
        </w:r>
        <w:r w:rsidR="00A61D9C">
          <w:rPr>
            <w:noProof/>
            <w:webHidden/>
          </w:rPr>
        </w:r>
        <w:r w:rsidR="00A61D9C">
          <w:rPr>
            <w:noProof/>
            <w:webHidden/>
          </w:rPr>
          <w:fldChar w:fldCharType="separate"/>
        </w:r>
        <w:r w:rsidR="00A61D9C">
          <w:rPr>
            <w:noProof/>
            <w:webHidden/>
          </w:rPr>
          <w:t>33</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5" w:history="1">
        <w:r w:rsidR="00A61D9C" w:rsidRPr="000268C7">
          <w:rPr>
            <w:rStyle w:val="Hyperlink"/>
            <w:noProof/>
          </w:rPr>
          <w:t>Figura 29 - Imagem resultado do processamento morfológico.</w:t>
        </w:r>
        <w:r w:rsidR="00A61D9C">
          <w:rPr>
            <w:noProof/>
            <w:webHidden/>
          </w:rPr>
          <w:tab/>
        </w:r>
        <w:r w:rsidR="00A61D9C">
          <w:rPr>
            <w:noProof/>
            <w:webHidden/>
          </w:rPr>
          <w:fldChar w:fldCharType="begin"/>
        </w:r>
        <w:r w:rsidR="00A61D9C">
          <w:rPr>
            <w:noProof/>
            <w:webHidden/>
          </w:rPr>
          <w:instrText xml:space="preserve"> PAGEREF _Toc496649405 \h </w:instrText>
        </w:r>
        <w:r w:rsidR="00A61D9C">
          <w:rPr>
            <w:noProof/>
            <w:webHidden/>
          </w:rPr>
        </w:r>
        <w:r w:rsidR="00A61D9C">
          <w:rPr>
            <w:noProof/>
            <w:webHidden/>
          </w:rPr>
          <w:fldChar w:fldCharType="separate"/>
        </w:r>
        <w:r w:rsidR="00A61D9C">
          <w:rPr>
            <w:noProof/>
            <w:webHidden/>
          </w:rPr>
          <w:t>33</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6" w:history="1">
        <w:r w:rsidR="00A61D9C" w:rsidRPr="000268C7">
          <w:rPr>
            <w:rStyle w:val="Hyperlink"/>
            <w:noProof/>
          </w:rPr>
          <w:t>Figura 30 - Chamada da função calculateAvgPxlColor.</w:t>
        </w:r>
        <w:r w:rsidR="00A61D9C">
          <w:rPr>
            <w:noProof/>
            <w:webHidden/>
          </w:rPr>
          <w:tab/>
        </w:r>
        <w:r w:rsidR="00A61D9C">
          <w:rPr>
            <w:noProof/>
            <w:webHidden/>
          </w:rPr>
          <w:fldChar w:fldCharType="begin"/>
        </w:r>
        <w:r w:rsidR="00A61D9C">
          <w:rPr>
            <w:noProof/>
            <w:webHidden/>
          </w:rPr>
          <w:instrText xml:space="preserve"> PAGEREF _Toc496649406 \h </w:instrText>
        </w:r>
        <w:r w:rsidR="00A61D9C">
          <w:rPr>
            <w:noProof/>
            <w:webHidden/>
          </w:rPr>
        </w:r>
        <w:r w:rsidR="00A61D9C">
          <w:rPr>
            <w:noProof/>
            <w:webHidden/>
          </w:rPr>
          <w:fldChar w:fldCharType="separate"/>
        </w:r>
        <w:r w:rsidR="00A61D9C">
          <w:rPr>
            <w:noProof/>
            <w:webHidden/>
          </w:rPr>
          <w:t>34</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7" w:history="1">
        <w:r w:rsidR="00A61D9C" w:rsidRPr="000268C7">
          <w:rPr>
            <w:rStyle w:val="Hyperlink"/>
            <w:noProof/>
          </w:rPr>
          <w:t>Figura 31 - Imagem quadriculada, resultado da função calculateAvgPxlColor.</w:t>
        </w:r>
        <w:r w:rsidR="00A61D9C">
          <w:rPr>
            <w:noProof/>
            <w:webHidden/>
          </w:rPr>
          <w:tab/>
        </w:r>
        <w:r w:rsidR="00A61D9C">
          <w:rPr>
            <w:noProof/>
            <w:webHidden/>
          </w:rPr>
          <w:fldChar w:fldCharType="begin"/>
        </w:r>
        <w:r w:rsidR="00A61D9C">
          <w:rPr>
            <w:noProof/>
            <w:webHidden/>
          </w:rPr>
          <w:instrText xml:space="preserve"> PAGEREF _Toc496649407 \h </w:instrText>
        </w:r>
        <w:r w:rsidR="00A61D9C">
          <w:rPr>
            <w:noProof/>
            <w:webHidden/>
          </w:rPr>
        </w:r>
        <w:r w:rsidR="00A61D9C">
          <w:rPr>
            <w:noProof/>
            <w:webHidden/>
          </w:rPr>
          <w:fldChar w:fldCharType="separate"/>
        </w:r>
        <w:r w:rsidR="00A61D9C">
          <w:rPr>
            <w:noProof/>
            <w:webHidden/>
          </w:rPr>
          <w:t>34</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8" w:history="1">
        <w:r w:rsidR="00A61D9C" w:rsidRPr="000268C7">
          <w:rPr>
            <w:rStyle w:val="Hyperlink"/>
            <w:noProof/>
          </w:rPr>
          <w:t>Figura 32 - Chamda da função apply_mask.</w:t>
        </w:r>
        <w:r w:rsidR="00A61D9C">
          <w:rPr>
            <w:noProof/>
            <w:webHidden/>
          </w:rPr>
          <w:tab/>
        </w:r>
        <w:r w:rsidR="00A61D9C">
          <w:rPr>
            <w:noProof/>
            <w:webHidden/>
          </w:rPr>
          <w:fldChar w:fldCharType="begin"/>
        </w:r>
        <w:r w:rsidR="00A61D9C">
          <w:rPr>
            <w:noProof/>
            <w:webHidden/>
          </w:rPr>
          <w:instrText xml:space="preserve"> PAGEREF _Toc496649408 \h </w:instrText>
        </w:r>
        <w:r w:rsidR="00A61D9C">
          <w:rPr>
            <w:noProof/>
            <w:webHidden/>
          </w:rPr>
        </w:r>
        <w:r w:rsidR="00A61D9C">
          <w:rPr>
            <w:noProof/>
            <w:webHidden/>
          </w:rPr>
          <w:fldChar w:fldCharType="separate"/>
        </w:r>
        <w:r w:rsidR="00A61D9C">
          <w:rPr>
            <w:noProof/>
            <w:webHidden/>
          </w:rPr>
          <w:t>35</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09" w:history="1">
        <w:r w:rsidR="00A61D9C" w:rsidRPr="000268C7">
          <w:rPr>
            <w:rStyle w:val="Hyperlink"/>
            <w:noProof/>
          </w:rPr>
          <w:t>Figura 33 - Imagem utilizada como máscara pelo módulo de Processamento de Imagens.</w:t>
        </w:r>
        <w:r w:rsidR="00A61D9C">
          <w:rPr>
            <w:noProof/>
            <w:webHidden/>
          </w:rPr>
          <w:tab/>
        </w:r>
        <w:r w:rsidR="00A61D9C">
          <w:rPr>
            <w:noProof/>
            <w:webHidden/>
          </w:rPr>
          <w:fldChar w:fldCharType="begin"/>
        </w:r>
        <w:r w:rsidR="00A61D9C">
          <w:rPr>
            <w:noProof/>
            <w:webHidden/>
          </w:rPr>
          <w:instrText xml:space="preserve"> PAGEREF _Toc496649409 \h </w:instrText>
        </w:r>
        <w:r w:rsidR="00A61D9C">
          <w:rPr>
            <w:noProof/>
            <w:webHidden/>
          </w:rPr>
        </w:r>
        <w:r w:rsidR="00A61D9C">
          <w:rPr>
            <w:noProof/>
            <w:webHidden/>
          </w:rPr>
          <w:fldChar w:fldCharType="separate"/>
        </w:r>
        <w:r w:rsidR="00A61D9C">
          <w:rPr>
            <w:noProof/>
            <w:webHidden/>
          </w:rPr>
          <w:t>35</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0" w:history="1">
        <w:r w:rsidR="00A61D9C" w:rsidRPr="000268C7">
          <w:rPr>
            <w:rStyle w:val="Hyperlink"/>
            <w:noProof/>
          </w:rPr>
          <w:t>Figura 34 - Chamada da função mapUnhealthyGrass.</w:t>
        </w:r>
        <w:r w:rsidR="00A61D9C">
          <w:rPr>
            <w:noProof/>
            <w:webHidden/>
          </w:rPr>
          <w:tab/>
        </w:r>
        <w:r w:rsidR="00A61D9C">
          <w:rPr>
            <w:noProof/>
            <w:webHidden/>
          </w:rPr>
          <w:fldChar w:fldCharType="begin"/>
        </w:r>
        <w:r w:rsidR="00A61D9C">
          <w:rPr>
            <w:noProof/>
            <w:webHidden/>
          </w:rPr>
          <w:instrText xml:space="preserve"> PAGEREF _Toc496649410 \h </w:instrText>
        </w:r>
        <w:r w:rsidR="00A61D9C">
          <w:rPr>
            <w:noProof/>
            <w:webHidden/>
          </w:rPr>
        </w:r>
        <w:r w:rsidR="00A61D9C">
          <w:rPr>
            <w:noProof/>
            <w:webHidden/>
          </w:rPr>
          <w:fldChar w:fldCharType="separate"/>
        </w:r>
        <w:r w:rsidR="00A61D9C">
          <w:rPr>
            <w:noProof/>
            <w:webHidden/>
          </w:rPr>
          <w:t>35</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1" w:history="1">
        <w:r w:rsidR="00A61D9C" w:rsidRPr="000268C7">
          <w:rPr>
            <w:rStyle w:val="Hyperlink"/>
            <w:noProof/>
          </w:rPr>
          <w:t>Figura 35 - Cabeçalho da função calculateAvgPxlColor.</w:t>
        </w:r>
        <w:r w:rsidR="00A61D9C">
          <w:rPr>
            <w:noProof/>
            <w:webHidden/>
          </w:rPr>
          <w:tab/>
        </w:r>
        <w:r w:rsidR="00A61D9C">
          <w:rPr>
            <w:noProof/>
            <w:webHidden/>
          </w:rPr>
          <w:fldChar w:fldCharType="begin"/>
        </w:r>
        <w:r w:rsidR="00A61D9C">
          <w:rPr>
            <w:noProof/>
            <w:webHidden/>
          </w:rPr>
          <w:instrText xml:space="preserve"> PAGEREF _Toc496649411 \h </w:instrText>
        </w:r>
        <w:r w:rsidR="00A61D9C">
          <w:rPr>
            <w:noProof/>
            <w:webHidden/>
          </w:rPr>
        </w:r>
        <w:r w:rsidR="00A61D9C">
          <w:rPr>
            <w:noProof/>
            <w:webHidden/>
          </w:rPr>
          <w:fldChar w:fldCharType="separate"/>
        </w:r>
        <w:r w:rsidR="00A61D9C">
          <w:rPr>
            <w:noProof/>
            <w:webHidden/>
          </w:rPr>
          <w:t>36</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2" w:history="1">
        <w:r w:rsidR="00A61D9C" w:rsidRPr="000268C7">
          <w:rPr>
            <w:rStyle w:val="Hyperlink"/>
            <w:noProof/>
          </w:rPr>
          <w:t>Figura 36 - Laço principal da função calculateAvgPxlColor.</w:t>
        </w:r>
        <w:r w:rsidR="00A61D9C">
          <w:rPr>
            <w:noProof/>
            <w:webHidden/>
          </w:rPr>
          <w:tab/>
        </w:r>
        <w:r w:rsidR="00A61D9C">
          <w:rPr>
            <w:noProof/>
            <w:webHidden/>
          </w:rPr>
          <w:fldChar w:fldCharType="begin"/>
        </w:r>
        <w:r w:rsidR="00A61D9C">
          <w:rPr>
            <w:noProof/>
            <w:webHidden/>
          </w:rPr>
          <w:instrText xml:space="preserve"> PAGEREF _Toc496649412 \h </w:instrText>
        </w:r>
        <w:r w:rsidR="00A61D9C">
          <w:rPr>
            <w:noProof/>
            <w:webHidden/>
          </w:rPr>
        </w:r>
        <w:r w:rsidR="00A61D9C">
          <w:rPr>
            <w:noProof/>
            <w:webHidden/>
          </w:rPr>
          <w:fldChar w:fldCharType="separate"/>
        </w:r>
        <w:r w:rsidR="00A61D9C">
          <w:rPr>
            <w:noProof/>
            <w:webHidden/>
          </w:rPr>
          <w:t>37</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3" w:history="1">
        <w:r w:rsidR="00A61D9C" w:rsidRPr="000268C7">
          <w:rPr>
            <w:rStyle w:val="Hyperlink"/>
            <w:noProof/>
          </w:rPr>
          <w:t>Figura 37 - Cálculo do número de linhas e colunas presentes na imagem.</w:t>
        </w:r>
        <w:r w:rsidR="00A61D9C">
          <w:rPr>
            <w:noProof/>
            <w:webHidden/>
          </w:rPr>
          <w:tab/>
        </w:r>
        <w:r w:rsidR="00A61D9C">
          <w:rPr>
            <w:noProof/>
            <w:webHidden/>
          </w:rPr>
          <w:fldChar w:fldCharType="begin"/>
        </w:r>
        <w:r w:rsidR="00A61D9C">
          <w:rPr>
            <w:noProof/>
            <w:webHidden/>
          </w:rPr>
          <w:instrText xml:space="preserve"> PAGEREF _Toc496649413 \h </w:instrText>
        </w:r>
        <w:r w:rsidR="00A61D9C">
          <w:rPr>
            <w:noProof/>
            <w:webHidden/>
          </w:rPr>
        </w:r>
        <w:r w:rsidR="00A61D9C">
          <w:rPr>
            <w:noProof/>
            <w:webHidden/>
          </w:rPr>
          <w:fldChar w:fldCharType="separate"/>
        </w:r>
        <w:r w:rsidR="00A61D9C">
          <w:rPr>
            <w:noProof/>
            <w:webHidden/>
          </w:rPr>
          <w:t>37</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4" w:history="1">
        <w:r w:rsidR="00A61D9C" w:rsidRPr="000268C7">
          <w:rPr>
            <w:rStyle w:val="Hyperlink"/>
            <w:noProof/>
          </w:rPr>
          <w:t>Figura 38 - Chamada da função rectangle.</w:t>
        </w:r>
        <w:r w:rsidR="00A61D9C">
          <w:rPr>
            <w:noProof/>
            <w:webHidden/>
          </w:rPr>
          <w:tab/>
        </w:r>
        <w:r w:rsidR="00A61D9C">
          <w:rPr>
            <w:noProof/>
            <w:webHidden/>
          </w:rPr>
          <w:fldChar w:fldCharType="begin"/>
        </w:r>
        <w:r w:rsidR="00A61D9C">
          <w:rPr>
            <w:noProof/>
            <w:webHidden/>
          </w:rPr>
          <w:instrText xml:space="preserve"> PAGEREF _Toc496649414 \h </w:instrText>
        </w:r>
        <w:r w:rsidR="00A61D9C">
          <w:rPr>
            <w:noProof/>
            <w:webHidden/>
          </w:rPr>
        </w:r>
        <w:r w:rsidR="00A61D9C">
          <w:rPr>
            <w:noProof/>
            <w:webHidden/>
          </w:rPr>
          <w:fldChar w:fldCharType="separate"/>
        </w:r>
        <w:r w:rsidR="00A61D9C">
          <w:rPr>
            <w:noProof/>
            <w:webHidden/>
          </w:rPr>
          <w:t>38</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5" w:history="1">
        <w:r w:rsidR="00A61D9C" w:rsidRPr="000268C7">
          <w:rPr>
            <w:rStyle w:val="Hyperlink"/>
            <w:noProof/>
          </w:rPr>
          <w:t>Figura 39 - Função responsável por gerar a imagem máscara.</w:t>
        </w:r>
        <w:r w:rsidR="00A61D9C">
          <w:rPr>
            <w:noProof/>
            <w:webHidden/>
          </w:rPr>
          <w:tab/>
        </w:r>
        <w:r w:rsidR="00A61D9C">
          <w:rPr>
            <w:noProof/>
            <w:webHidden/>
          </w:rPr>
          <w:fldChar w:fldCharType="begin"/>
        </w:r>
        <w:r w:rsidR="00A61D9C">
          <w:rPr>
            <w:noProof/>
            <w:webHidden/>
          </w:rPr>
          <w:instrText xml:space="preserve"> PAGEREF _Toc496649415 \h </w:instrText>
        </w:r>
        <w:r w:rsidR="00A61D9C">
          <w:rPr>
            <w:noProof/>
            <w:webHidden/>
          </w:rPr>
        </w:r>
        <w:r w:rsidR="00A61D9C">
          <w:rPr>
            <w:noProof/>
            <w:webHidden/>
          </w:rPr>
          <w:fldChar w:fldCharType="separate"/>
        </w:r>
        <w:r w:rsidR="00A61D9C">
          <w:rPr>
            <w:noProof/>
            <w:webHidden/>
          </w:rPr>
          <w:t>38</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6" w:history="1">
        <w:r w:rsidR="00A61D9C" w:rsidRPr="000268C7">
          <w:rPr>
            <w:rStyle w:val="Hyperlink"/>
            <w:noProof/>
          </w:rPr>
          <w:t>Figura 40 - Cabeçalho da função mapUnhealthyGrass.</w:t>
        </w:r>
        <w:r w:rsidR="00A61D9C">
          <w:rPr>
            <w:noProof/>
            <w:webHidden/>
          </w:rPr>
          <w:tab/>
        </w:r>
        <w:r w:rsidR="00A61D9C">
          <w:rPr>
            <w:noProof/>
            <w:webHidden/>
          </w:rPr>
          <w:fldChar w:fldCharType="begin"/>
        </w:r>
        <w:r w:rsidR="00A61D9C">
          <w:rPr>
            <w:noProof/>
            <w:webHidden/>
          </w:rPr>
          <w:instrText xml:space="preserve"> PAGEREF _Toc496649416 \h </w:instrText>
        </w:r>
        <w:r w:rsidR="00A61D9C">
          <w:rPr>
            <w:noProof/>
            <w:webHidden/>
          </w:rPr>
        </w:r>
        <w:r w:rsidR="00A61D9C">
          <w:rPr>
            <w:noProof/>
            <w:webHidden/>
          </w:rPr>
          <w:fldChar w:fldCharType="separate"/>
        </w:r>
        <w:r w:rsidR="00A61D9C">
          <w:rPr>
            <w:noProof/>
            <w:webHidden/>
          </w:rPr>
          <w:t>39</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7" w:history="1">
        <w:r w:rsidR="00A61D9C" w:rsidRPr="000268C7">
          <w:rPr>
            <w:rStyle w:val="Hyperlink"/>
            <w:noProof/>
          </w:rPr>
          <w:t>Figura 41 - Laço principal da função mapUnhealthyGrass.</w:t>
        </w:r>
        <w:r w:rsidR="00A61D9C">
          <w:rPr>
            <w:noProof/>
            <w:webHidden/>
          </w:rPr>
          <w:tab/>
        </w:r>
        <w:r w:rsidR="00A61D9C">
          <w:rPr>
            <w:noProof/>
            <w:webHidden/>
          </w:rPr>
          <w:fldChar w:fldCharType="begin"/>
        </w:r>
        <w:r w:rsidR="00A61D9C">
          <w:rPr>
            <w:noProof/>
            <w:webHidden/>
          </w:rPr>
          <w:instrText xml:space="preserve"> PAGEREF _Toc496649417 \h </w:instrText>
        </w:r>
        <w:r w:rsidR="00A61D9C">
          <w:rPr>
            <w:noProof/>
            <w:webHidden/>
          </w:rPr>
        </w:r>
        <w:r w:rsidR="00A61D9C">
          <w:rPr>
            <w:noProof/>
            <w:webHidden/>
          </w:rPr>
          <w:fldChar w:fldCharType="separate"/>
        </w:r>
        <w:r w:rsidR="00A61D9C">
          <w:rPr>
            <w:noProof/>
            <w:webHidden/>
          </w:rPr>
          <w:t>40</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8" w:history="1">
        <w:r w:rsidR="00A61D9C" w:rsidRPr="000268C7">
          <w:rPr>
            <w:rStyle w:val="Hyperlink"/>
            <w:noProof/>
          </w:rPr>
          <w:t>Figura 42 - Função calc_dif_cor.</w:t>
        </w:r>
        <w:r w:rsidR="00A61D9C">
          <w:rPr>
            <w:noProof/>
            <w:webHidden/>
          </w:rPr>
          <w:tab/>
        </w:r>
        <w:r w:rsidR="00A61D9C">
          <w:rPr>
            <w:noProof/>
            <w:webHidden/>
          </w:rPr>
          <w:fldChar w:fldCharType="begin"/>
        </w:r>
        <w:r w:rsidR="00A61D9C">
          <w:rPr>
            <w:noProof/>
            <w:webHidden/>
          </w:rPr>
          <w:instrText xml:space="preserve"> PAGEREF _Toc496649418 \h </w:instrText>
        </w:r>
        <w:r w:rsidR="00A61D9C">
          <w:rPr>
            <w:noProof/>
            <w:webHidden/>
          </w:rPr>
        </w:r>
        <w:r w:rsidR="00A61D9C">
          <w:rPr>
            <w:noProof/>
            <w:webHidden/>
          </w:rPr>
          <w:fldChar w:fldCharType="separate"/>
        </w:r>
        <w:r w:rsidR="00A61D9C">
          <w:rPr>
            <w:noProof/>
            <w:webHidden/>
          </w:rPr>
          <w:t>41</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19" w:history="1">
        <w:r w:rsidR="00A61D9C" w:rsidRPr="000268C7">
          <w:rPr>
            <w:rStyle w:val="Hyperlink"/>
            <w:noProof/>
          </w:rPr>
          <w:t>Figura 43 - Cabeçalho da função parse_tempo.</w:t>
        </w:r>
        <w:r w:rsidR="00A61D9C">
          <w:rPr>
            <w:noProof/>
            <w:webHidden/>
          </w:rPr>
          <w:tab/>
        </w:r>
        <w:r w:rsidR="00A61D9C">
          <w:rPr>
            <w:noProof/>
            <w:webHidden/>
          </w:rPr>
          <w:fldChar w:fldCharType="begin"/>
        </w:r>
        <w:r w:rsidR="00A61D9C">
          <w:rPr>
            <w:noProof/>
            <w:webHidden/>
          </w:rPr>
          <w:instrText xml:space="preserve"> PAGEREF _Toc496649419 \h </w:instrText>
        </w:r>
        <w:r w:rsidR="00A61D9C">
          <w:rPr>
            <w:noProof/>
            <w:webHidden/>
          </w:rPr>
        </w:r>
        <w:r w:rsidR="00A61D9C">
          <w:rPr>
            <w:noProof/>
            <w:webHidden/>
          </w:rPr>
          <w:fldChar w:fldCharType="separate"/>
        </w:r>
        <w:r w:rsidR="00A61D9C">
          <w:rPr>
            <w:noProof/>
            <w:webHidden/>
          </w:rPr>
          <w:t>41</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0" w:history="1">
        <w:r w:rsidR="00A61D9C" w:rsidRPr="000268C7">
          <w:rPr>
            <w:rStyle w:val="Hyperlink"/>
            <w:noProof/>
          </w:rPr>
          <w:t>Figura 44 - Chamada do sistema para obter a previsão do tempo.</w:t>
        </w:r>
        <w:r w:rsidR="00A61D9C">
          <w:rPr>
            <w:noProof/>
            <w:webHidden/>
          </w:rPr>
          <w:tab/>
        </w:r>
        <w:r w:rsidR="00A61D9C">
          <w:rPr>
            <w:noProof/>
            <w:webHidden/>
          </w:rPr>
          <w:fldChar w:fldCharType="begin"/>
        </w:r>
        <w:r w:rsidR="00A61D9C">
          <w:rPr>
            <w:noProof/>
            <w:webHidden/>
          </w:rPr>
          <w:instrText xml:space="preserve"> PAGEREF _Toc496649420 \h </w:instrText>
        </w:r>
        <w:r w:rsidR="00A61D9C">
          <w:rPr>
            <w:noProof/>
            <w:webHidden/>
          </w:rPr>
        </w:r>
        <w:r w:rsidR="00A61D9C">
          <w:rPr>
            <w:noProof/>
            <w:webHidden/>
          </w:rPr>
          <w:fldChar w:fldCharType="separate"/>
        </w:r>
        <w:r w:rsidR="00A61D9C">
          <w:rPr>
            <w:noProof/>
            <w:webHidden/>
          </w:rPr>
          <w:t>41</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1" w:history="1">
        <w:r w:rsidR="00A61D9C" w:rsidRPr="000268C7">
          <w:rPr>
            <w:rStyle w:val="Hyperlink"/>
            <w:noProof/>
          </w:rPr>
          <w:t>Figura 45 - Resultado do commando wttr.in/'Campinas'.</w:t>
        </w:r>
        <w:r w:rsidR="00A61D9C">
          <w:rPr>
            <w:noProof/>
            <w:webHidden/>
          </w:rPr>
          <w:tab/>
        </w:r>
        <w:r w:rsidR="00A61D9C">
          <w:rPr>
            <w:noProof/>
            <w:webHidden/>
          </w:rPr>
          <w:fldChar w:fldCharType="begin"/>
        </w:r>
        <w:r w:rsidR="00A61D9C">
          <w:rPr>
            <w:noProof/>
            <w:webHidden/>
          </w:rPr>
          <w:instrText xml:space="preserve"> PAGEREF _Toc496649421 \h </w:instrText>
        </w:r>
        <w:r w:rsidR="00A61D9C">
          <w:rPr>
            <w:noProof/>
            <w:webHidden/>
          </w:rPr>
        </w:r>
        <w:r w:rsidR="00A61D9C">
          <w:rPr>
            <w:noProof/>
            <w:webHidden/>
          </w:rPr>
          <w:fldChar w:fldCharType="separate"/>
        </w:r>
        <w:r w:rsidR="00A61D9C">
          <w:rPr>
            <w:noProof/>
            <w:webHidden/>
          </w:rPr>
          <w:t>42</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2" w:history="1">
        <w:r w:rsidR="00A61D9C" w:rsidRPr="000268C7">
          <w:rPr>
            <w:rStyle w:val="Hyperlink"/>
            <w:noProof/>
          </w:rPr>
          <w:t>Figura 46 - Exemplo de como os coeficientes do tempo são atribuídos.</w:t>
        </w:r>
        <w:r w:rsidR="00A61D9C">
          <w:rPr>
            <w:noProof/>
            <w:webHidden/>
          </w:rPr>
          <w:tab/>
        </w:r>
        <w:r w:rsidR="00A61D9C">
          <w:rPr>
            <w:noProof/>
            <w:webHidden/>
          </w:rPr>
          <w:fldChar w:fldCharType="begin"/>
        </w:r>
        <w:r w:rsidR="00A61D9C">
          <w:rPr>
            <w:noProof/>
            <w:webHidden/>
          </w:rPr>
          <w:instrText xml:space="preserve"> PAGEREF _Toc496649422 \h </w:instrText>
        </w:r>
        <w:r w:rsidR="00A61D9C">
          <w:rPr>
            <w:noProof/>
            <w:webHidden/>
          </w:rPr>
        </w:r>
        <w:r w:rsidR="00A61D9C">
          <w:rPr>
            <w:noProof/>
            <w:webHidden/>
          </w:rPr>
          <w:fldChar w:fldCharType="separate"/>
        </w:r>
        <w:r w:rsidR="00A61D9C">
          <w:rPr>
            <w:noProof/>
            <w:webHidden/>
          </w:rPr>
          <w:t>43</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3" w:history="1">
        <w:r w:rsidR="00A61D9C" w:rsidRPr="000268C7">
          <w:rPr>
            <w:rStyle w:val="Hyperlink"/>
            <w:noProof/>
          </w:rPr>
          <w:t>Figura 47 - Exemplo de como é obtida a porcentagem de chuva para um dia.</w:t>
        </w:r>
        <w:r w:rsidR="00A61D9C">
          <w:rPr>
            <w:noProof/>
            <w:webHidden/>
          </w:rPr>
          <w:tab/>
        </w:r>
        <w:r w:rsidR="00A61D9C">
          <w:rPr>
            <w:noProof/>
            <w:webHidden/>
          </w:rPr>
          <w:fldChar w:fldCharType="begin"/>
        </w:r>
        <w:r w:rsidR="00A61D9C">
          <w:rPr>
            <w:noProof/>
            <w:webHidden/>
          </w:rPr>
          <w:instrText xml:space="preserve"> PAGEREF _Toc496649423 \h </w:instrText>
        </w:r>
        <w:r w:rsidR="00A61D9C">
          <w:rPr>
            <w:noProof/>
            <w:webHidden/>
          </w:rPr>
        </w:r>
        <w:r w:rsidR="00A61D9C">
          <w:rPr>
            <w:noProof/>
            <w:webHidden/>
          </w:rPr>
          <w:fldChar w:fldCharType="separate"/>
        </w:r>
        <w:r w:rsidR="00A61D9C">
          <w:rPr>
            <w:noProof/>
            <w:webHidden/>
          </w:rPr>
          <w:t>43</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4" w:history="1">
        <w:r w:rsidR="00A61D9C" w:rsidRPr="000268C7">
          <w:rPr>
            <w:rStyle w:val="Hyperlink"/>
            <w:noProof/>
          </w:rPr>
          <w:t>Figura 48 - Cabeçalho da função calcula_coeficiente.</w:t>
        </w:r>
        <w:r w:rsidR="00A61D9C">
          <w:rPr>
            <w:noProof/>
            <w:webHidden/>
          </w:rPr>
          <w:tab/>
        </w:r>
        <w:r w:rsidR="00A61D9C">
          <w:rPr>
            <w:noProof/>
            <w:webHidden/>
          </w:rPr>
          <w:fldChar w:fldCharType="begin"/>
        </w:r>
        <w:r w:rsidR="00A61D9C">
          <w:rPr>
            <w:noProof/>
            <w:webHidden/>
          </w:rPr>
          <w:instrText xml:space="preserve"> PAGEREF _Toc496649424 \h </w:instrText>
        </w:r>
        <w:r w:rsidR="00A61D9C">
          <w:rPr>
            <w:noProof/>
            <w:webHidden/>
          </w:rPr>
        </w:r>
        <w:r w:rsidR="00A61D9C">
          <w:rPr>
            <w:noProof/>
            <w:webHidden/>
          </w:rPr>
          <w:fldChar w:fldCharType="separate"/>
        </w:r>
        <w:r w:rsidR="00A61D9C">
          <w:rPr>
            <w:noProof/>
            <w:webHidden/>
          </w:rPr>
          <w:t>43</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5" w:history="1">
        <w:r w:rsidR="00A61D9C" w:rsidRPr="000268C7">
          <w:rPr>
            <w:rStyle w:val="Hyperlink"/>
            <w:noProof/>
          </w:rPr>
          <w:t>Figura 49 - Fórmula do cálculo do coeficiente de chuva.</w:t>
        </w:r>
        <w:r w:rsidR="00A61D9C">
          <w:rPr>
            <w:noProof/>
            <w:webHidden/>
          </w:rPr>
          <w:tab/>
        </w:r>
        <w:r w:rsidR="00A61D9C">
          <w:rPr>
            <w:noProof/>
            <w:webHidden/>
          </w:rPr>
          <w:fldChar w:fldCharType="begin"/>
        </w:r>
        <w:r w:rsidR="00A61D9C">
          <w:rPr>
            <w:noProof/>
            <w:webHidden/>
          </w:rPr>
          <w:instrText xml:space="preserve"> PAGEREF _Toc496649425 \h </w:instrText>
        </w:r>
        <w:r w:rsidR="00A61D9C">
          <w:rPr>
            <w:noProof/>
            <w:webHidden/>
          </w:rPr>
        </w:r>
        <w:r w:rsidR="00A61D9C">
          <w:rPr>
            <w:noProof/>
            <w:webHidden/>
          </w:rPr>
          <w:fldChar w:fldCharType="separate"/>
        </w:r>
        <w:r w:rsidR="00A61D9C">
          <w:rPr>
            <w:noProof/>
            <w:webHidden/>
          </w:rPr>
          <w:t>44</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6" w:history="1">
        <w:r w:rsidR="00A61D9C" w:rsidRPr="000268C7">
          <w:rPr>
            <w:rStyle w:val="Hyperlink"/>
            <w:noProof/>
          </w:rPr>
          <w:t>Figura 50 - Cabeçalho da função find_wind.</w:t>
        </w:r>
        <w:r w:rsidR="00A61D9C">
          <w:rPr>
            <w:noProof/>
            <w:webHidden/>
          </w:rPr>
          <w:tab/>
        </w:r>
        <w:r w:rsidR="00A61D9C">
          <w:rPr>
            <w:noProof/>
            <w:webHidden/>
          </w:rPr>
          <w:fldChar w:fldCharType="begin"/>
        </w:r>
        <w:r w:rsidR="00A61D9C">
          <w:rPr>
            <w:noProof/>
            <w:webHidden/>
          </w:rPr>
          <w:instrText xml:space="preserve"> PAGEREF _Toc496649426 \h </w:instrText>
        </w:r>
        <w:r w:rsidR="00A61D9C">
          <w:rPr>
            <w:noProof/>
            <w:webHidden/>
          </w:rPr>
        </w:r>
        <w:r w:rsidR="00A61D9C">
          <w:rPr>
            <w:noProof/>
            <w:webHidden/>
          </w:rPr>
          <w:fldChar w:fldCharType="separate"/>
        </w:r>
        <w:r w:rsidR="00A61D9C">
          <w:rPr>
            <w:noProof/>
            <w:webHidden/>
          </w:rPr>
          <w:t>44</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7" w:history="1">
        <w:r w:rsidR="00A61D9C" w:rsidRPr="000268C7">
          <w:rPr>
            <w:rStyle w:val="Hyperlink"/>
            <w:noProof/>
          </w:rPr>
          <w:t>Figura 51 - Chamada do sistema para obter a velocidade do vento.</w:t>
        </w:r>
        <w:r w:rsidR="00A61D9C">
          <w:rPr>
            <w:noProof/>
            <w:webHidden/>
          </w:rPr>
          <w:tab/>
        </w:r>
        <w:r w:rsidR="00A61D9C">
          <w:rPr>
            <w:noProof/>
            <w:webHidden/>
          </w:rPr>
          <w:fldChar w:fldCharType="begin"/>
        </w:r>
        <w:r w:rsidR="00A61D9C">
          <w:rPr>
            <w:noProof/>
            <w:webHidden/>
          </w:rPr>
          <w:instrText xml:space="preserve"> PAGEREF _Toc496649427 \h </w:instrText>
        </w:r>
        <w:r w:rsidR="00A61D9C">
          <w:rPr>
            <w:noProof/>
            <w:webHidden/>
          </w:rPr>
        </w:r>
        <w:r w:rsidR="00A61D9C">
          <w:rPr>
            <w:noProof/>
            <w:webHidden/>
          </w:rPr>
          <w:fldChar w:fldCharType="separate"/>
        </w:r>
        <w:r w:rsidR="00A61D9C">
          <w:rPr>
            <w:noProof/>
            <w:webHidden/>
          </w:rPr>
          <w:t>44</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8" w:history="1">
        <w:r w:rsidR="00A61D9C" w:rsidRPr="000268C7">
          <w:rPr>
            <w:rStyle w:val="Hyperlink"/>
            <w:noProof/>
          </w:rPr>
          <w:t>Figura 52 - Expressão Regular utilizada para encontrar a velocidade do vento.</w:t>
        </w:r>
        <w:r w:rsidR="00A61D9C">
          <w:rPr>
            <w:noProof/>
            <w:webHidden/>
          </w:rPr>
          <w:tab/>
        </w:r>
        <w:r w:rsidR="00A61D9C">
          <w:rPr>
            <w:noProof/>
            <w:webHidden/>
          </w:rPr>
          <w:fldChar w:fldCharType="begin"/>
        </w:r>
        <w:r w:rsidR="00A61D9C">
          <w:rPr>
            <w:noProof/>
            <w:webHidden/>
          </w:rPr>
          <w:instrText xml:space="preserve"> PAGEREF _Toc496649428 \h </w:instrText>
        </w:r>
        <w:r w:rsidR="00A61D9C">
          <w:rPr>
            <w:noProof/>
            <w:webHidden/>
          </w:rPr>
        </w:r>
        <w:r w:rsidR="00A61D9C">
          <w:rPr>
            <w:noProof/>
            <w:webHidden/>
          </w:rPr>
          <w:fldChar w:fldCharType="separate"/>
        </w:r>
        <w:r w:rsidR="00A61D9C">
          <w:rPr>
            <w:noProof/>
            <w:webHidden/>
          </w:rPr>
          <w:t>44</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29" w:history="1">
        <w:r w:rsidR="00A61D9C" w:rsidRPr="000268C7">
          <w:rPr>
            <w:rStyle w:val="Hyperlink"/>
            <w:noProof/>
          </w:rPr>
          <w:t>Figura 53 - Cabeçalho da funçao get_vento.</w:t>
        </w:r>
        <w:r w:rsidR="00A61D9C">
          <w:rPr>
            <w:noProof/>
            <w:webHidden/>
          </w:rPr>
          <w:tab/>
        </w:r>
        <w:r w:rsidR="00A61D9C">
          <w:rPr>
            <w:noProof/>
            <w:webHidden/>
          </w:rPr>
          <w:fldChar w:fldCharType="begin"/>
        </w:r>
        <w:r w:rsidR="00A61D9C">
          <w:rPr>
            <w:noProof/>
            <w:webHidden/>
          </w:rPr>
          <w:instrText xml:space="preserve"> PAGEREF _Toc496649429 \h </w:instrText>
        </w:r>
        <w:r w:rsidR="00A61D9C">
          <w:rPr>
            <w:noProof/>
            <w:webHidden/>
          </w:rPr>
        </w:r>
        <w:r w:rsidR="00A61D9C">
          <w:rPr>
            <w:noProof/>
            <w:webHidden/>
          </w:rPr>
          <w:fldChar w:fldCharType="separate"/>
        </w:r>
        <w:r w:rsidR="00A61D9C">
          <w:rPr>
            <w:noProof/>
            <w:webHidden/>
          </w:rPr>
          <w:t>45</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0" w:history="1">
        <w:r w:rsidR="00A61D9C" w:rsidRPr="000268C7">
          <w:rPr>
            <w:rStyle w:val="Hyperlink"/>
            <w:noProof/>
          </w:rPr>
          <w:t>Figura 54 - Decisão do valor atribuído à variável que será utilizada na tomada de decisão.</w:t>
        </w:r>
        <w:r w:rsidR="00A61D9C">
          <w:rPr>
            <w:noProof/>
            <w:webHidden/>
          </w:rPr>
          <w:tab/>
        </w:r>
        <w:r w:rsidR="00A61D9C">
          <w:rPr>
            <w:noProof/>
            <w:webHidden/>
          </w:rPr>
          <w:fldChar w:fldCharType="begin"/>
        </w:r>
        <w:r w:rsidR="00A61D9C">
          <w:rPr>
            <w:noProof/>
            <w:webHidden/>
          </w:rPr>
          <w:instrText xml:space="preserve"> PAGEREF _Toc496649430 \h </w:instrText>
        </w:r>
        <w:r w:rsidR="00A61D9C">
          <w:rPr>
            <w:noProof/>
            <w:webHidden/>
          </w:rPr>
        </w:r>
        <w:r w:rsidR="00A61D9C">
          <w:rPr>
            <w:noProof/>
            <w:webHidden/>
          </w:rPr>
          <w:fldChar w:fldCharType="separate"/>
        </w:r>
        <w:r w:rsidR="00A61D9C">
          <w:rPr>
            <w:noProof/>
            <w:webHidden/>
          </w:rPr>
          <w:t>46</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1" w:history="1">
        <w:r w:rsidR="00A61D9C" w:rsidRPr="000268C7">
          <w:rPr>
            <w:rStyle w:val="Hyperlink"/>
            <w:noProof/>
          </w:rPr>
          <w:t>Figura 55 - Funções get_umidade e get_insolacao.</w:t>
        </w:r>
        <w:r w:rsidR="00A61D9C">
          <w:rPr>
            <w:noProof/>
            <w:webHidden/>
          </w:rPr>
          <w:tab/>
        </w:r>
        <w:r w:rsidR="00A61D9C">
          <w:rPr>
            <w:noProof/>
            <w:webHidden/>
          </w:rPr>
          <w:fldChar w:fldCharType="begin"/>
        </w:r>
        <w:r w:rsidR="00A61D9C">
          <w:rPr>
            <w:noProof/>
            <w:webHidden/>
          </w:rPr>
          <w:instrText xml:space="preserve"> PAGEREF _Toc496649431 \h </w:instrText>
        </w:r>
        <w:r w:rsidR="00A61D9C">
          <w:rPr>
            <w:noProof/>
            <w:webHidden/>
          </w:rPr>
        </w:r>
        <w:r w:rsidR="00A61D9C">
          <w:rPr>
            <w:noProof/>
            <w:webHidden/>
          </w:rPr>
          <w:fldChar w:fldCharType="separate"/>
        </w:r>
        <w:r w:rsidR="00A61D9C">
          <w:rPr>
            <w:noProof/>
            <w:webHidden/>
          </w:rPr>
          <w:t>47</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2" w:history="1">
        <w:r w:rsidR="00A61D9C" w:rsidRPr="000268C7">
          <w:rPr>
            <w:rStyle w:val="Hyperlink"/>
            <w:noProof/>
          </w:rPr>
          <w:t>Figura 56 - Função get_cor.</w:t>
        </w:r>
        <w:r w:rsidR="00A61D9C">
          <w:rPr>
            <w:noProof/>
            <w:webHidden/>
          </w:rPr>
          <w:tab/>
        </w:r>
        <w:r w:rsidR="00A61D9C">
          <w:rPr>
            <w:noProof/>
            <w:webHidden/>
          </w:rPr>
          <w:fldChar w:fldCharType="begin"/>
        </w:r>
        <w:r w:rsidR="00A61D9C">
          <w:rPr>
            <w:noProof/>
            <w:webHidden/>
          </w:rPr>
          <w:instrText xml:space="preserve"> PAGEREF _Toc496649432 \h </w:instrText>
        </w:r>
        <w:r w:rsidR="00A61D9C">
          <w:rPr>
            <w:noProof/>
            <w:webHidden/>
          </w:rPr>
        </w:r>
        <w:r w:rsidR="00A61D9C">
          <w:rPr>
            <w:noProof/>
            <w:webHidden/>
          </w:rPr>
          <w:fldChar w:fldCharType="separate"/>
        </w:r>
        <w:r w:rsidR="00A61D9C">
          <w:rPr>
            <w:noProof/>
            <w:webHidden/>
          </w:rPr>
          <w:t>48</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3" w:history="1">
        <w:r w:rsidR="00A61D9C" w:rsidRPr="000268C7">
          <w:rPr>
            <w:rStyle w:val="Hyperlink"/>
            <w:noProof/>
          </w:rPr>
          <w:t>Figura 57 - Função formula.</w:t>
        </w:r>
        <w:r w:rsidR="00A61D9C">
          <w:rPr>
            <w:noProof/>
            <w:webHidden/>
          </w:rPr>
          <w:tab/>
        </w:r>
        <w:r w:rsidR="00A61D9C">
          <w:rPr>
            <w:noProof/>
            <w:webHidden/>
          </w:rPr>
          <w:fldChar w:fldCharType="begin"/>
        </w:r>
        <w:r w:rsidR="00A61D9C">
          <w:rPr>
            <w:noProof/>
            <w:webHidden/>
          </w:rPr>
          <w:instrText xml:space="preserve"> PAGEREF _Toc496649433 \h </w:instrText>
        </w:r>
        <w:r w:rsidR="00A61D9C">
          <w:rPr>
            <w:noProof/>
            <w:webHidden/>
          </w:rPr>
        </w:r>
        <w:r w:rsidR="00A61D9C">
          <w:rPr>
            <w:noProof/>
            <w:webHidden/>
          </w:rPr>
          <w:fldChar w:fldCharType="separate"/>
        </w:r>
        <w:r w:rsidR="00A61D9C">
          <w:rPr>
            <w:noProof/>
            <w:webHidden/>
          </w:rPr>
          <w:t>48</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4" w:history="1">
        <w:r w:rsidR="00A61D9C" w:rsidRPr="000268C7">
          <w:rPr>
            <w:rStyle w:val="Hyperlink"/>
            <w:noProof/>
          </w:rPr>
          <w:t>Figura 58 - Máquina de Estados responsável por tomar a decisão de regar o bloco.</w:t>
        </w:r>
        <w:r w:rsidR="00A61D9C">
          <w:rPr>
            <w:noProof/>
            <w:webHidden/>
          </w:rPr>
          <w:tab/>
        </w:r>
        <w:r w:rsidR="00A61D9C">
          <w:rPr>
            <w:noProof/>
            <w:webHidden/>
          </w:rPr>
          <w:fldChar w:fldCharType="begin"/>
        </w:r>
        <w:r w:rsidR="00A61D9C">
          <w:rPr>
            <w:noProof/>
            <w:webHidden/>
          </w:rPr>
          <w:instrText xml:space="preserve"> PAGEREF _Toc496649434 \h </w:instrText>
        </w:r>
        <w:r w:rsidR="00A61D9C">
          <w:rPr>
            <w:noProof/>
            <w:webHidden/>
          </w:rPr>
        </w:r>
        <w:r w:rsidR="00A61D9C">
          <w:rPr>
            <w:noProof/>
            <w:webHidden/>
          </w:rPr>
          <w:fldChar w:fldCharType="separate"/>
        </w:r>
        <w:r w:rsidR="00A61D9C">
          <w:rPr>
            <w:noProof/>
            <w:webHidden/>
          </w:rPr>
          <w:t>50</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5" w:history="1">
        <w:r w:rsidR="00A61D9C" w:rsidRPr="000268C7">
          <w:rPr>
            <w:rStyle w:val="Hyperlink"/>
            <w:noProof/>
          </w:rPr>
          <w:t>Figura 59 - Funções responsáveis por ler e armazenar os resultados obtidos.</w:t>
        </w:r>
        <w:r w:rsidR="00A61D9C">
          <w:rPr>
            <w:noProof/>
            <w:webHidden/>
          </w:rPr>
          <w:tab/>
        </w:r>
        <w:r w:rsidR="00A61D9C">
          <w:rPr>
            <w:noProof/>
            <w:webHidden/>
          </w:rPr>
          <w:fldChar w:fldCharType="begin"/>
        </w:r>
        <w:r w:rsidR="00A61D9C">
          <w:rPr>
            <w:noProof/>
            <w:webHidden/>
          </w:rPr>
          <w:instrText xml:space="preserve"> PAGEREF _Toc496649435 \h </w:instrText>
        </w:r>
        <w:r w:rsidR="00A61D9C">
          <w:rPr>
            <w:noProof/>
            <w:webHidden/>
          </w:rPr>
        </w:r>
        <w:r w:rsidR="00A61D9C">
          <w:rPr>
            <w:noProof/>
            <w:webHidden/>
          </w:rPr>
          <w:fldChar w:fldCharType="separate"/>
        </w:r>
        <w:r w:rsidR="00A61D9C">
          <w:rPr>
            <w:noProof/>
            <w:webHidden/>
          </w:rPr>
          <w:t>51</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6" w:history="1">
        <w:r w:rsidR="00A61D9C" w:rsidRPr="000268C7">
          <w:rPr>
            <w:rStyle w:val="Hyperlink"/>
            <w:noProof/>
          </w:rPr>
          <w:t>Figura 60 - Cabeçalho da função read_sprinklers.</w:t>
        </w:r>
        <w:r w:rsidR="00A61D9C">
          <w:rPr>
            <w:noProof/>
            <w:webHidden/>
          </w:rPr>
          <w:tab/>
        </w:r>
        <w:r w:rsidR="00A61D9C">
          <w:rPr>
            <w:noProof/>
            <w:webHidden/>
          </w:rPr>
          <w:fldChar w:fldCharType="begin"/>
        </w:r>
        <w:r w:rsidR="00A61D9C">
          <w:rPr>
            <w:noProof/>
            <w:webHidden/>
          </w:rPr>
          <w:instrText xml:space="preserve"> PAGEREF _Toc496649436 \h </w:instrText>
        </w:r>
        <w:r w:rsidR="00A61D9C">
          <w:rPr>
            <w:noProof/>
            <w:webHidden/>
          </w:rPr>
        </w:r>
        <w:r w:rsidR="00A61D9C">
          <w:rPr>
            <w:noProof/>
            <w:webHidden/>
          </w:rPr>
          <w:fldChar w:fldCharType="separate"/>
        </w:r>
        <w:r w:rsidR="00A61D9C">
          <w:rPr>
            <w:noProof/>
            <w:webHidden/>
          </w:rPr>
          <w:t>52</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7" w:history="1">
        <w:r w:rsidR="00A61D9C" w:rsidRPr="000268C7">
          <w:rPr>
            <w:rStyle w:val="Hyperlink"/>
            <w:noProof/>
          </w:rPr>
          <w:t>Figura 61 - Struct que representa um sprinkler.</w:t>
        </w:r>
        <w:r w:rsidR="00A61D9C">
          <w:rPr>
            <w:noProof/>
            <w:webHidden/>
          </w:rPr>
          <w:tab/>
        </w:r>
        <w:r w:rsidR="00A61D9C">
          <w:rPr>
            <w:noProof/>
            <w:webHidden/>
          </w:rPr>
          <w:fldChar w:fldCharType="begin"/>
        </w:r>
        <w:r w:rsidR="00A61D9C">
          <w:rPr>
            <w:noProof/>
            <w:webHidden/>
          </w:rPr>
          <w:instrText xml:space="preserve"> PAGEREF _Toc496649437 \h </w:instrText>
        </w:r>
        <w:r w:rsidR="00A61D9C">
          <w:rPr>
            <w:noProof/>
            <w:webHidden/>
          </w:rPr>
        </w:r>
        <w:r w:rsidR="00A61D9C">
          <w:rPr>
            <w:noProof/>
            <w:webHidden/>
          </w:rPr>
          <w:fldChar w:fldCharType="separate"/>
        </w:r>
        <w:r w:rsidR="00A61D9C">
          <w:rPr>
            <w:noProof/>
            <w:webHidden/>
          </w:rPr>
          <w:t>52</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8" w:history="1">
        <w:r w:rsidR="00A61D9C" w:rsidRPr="000268C7">
          <w:rPr>
            <w:rStyle w:val="Hyperlink"/>
            <w:noProof/>
          </w:rPr>
          <w:t>Figura 62 - Determinação de direção do sprinkler.</w:t>
        </w:r>
        <w:r w:rsidR="00A61D9C">
          <w:rPr>
            <w:noProof/>
            <w:webHidden/>
          </w:rPr>
          <w:tab/>
        </w:r>
        <w:r w:rsidR="00A61D9C">
          <w:rPr>
            <w:noProof/>
            <w:webHidden/>
          </w:rPr>
          <w:fldChar w:fldCharType="begin"/>
        </w:r>
        <w:r w:rsidR="00A61D9C">
          <w:rPr>
            <w:noProof/>
            <w:webHidden/>
          </w:rPr>
          <w:instrText xml:space="preserve"> PAGEREF _Toc496649438 \h </w:instrText>
        </w:r>
        <w:r w:rsidR="00A61D9C">
          <w:rPr>
            <w:noProof/>
            <w:webHidden/>
          </w:rPr>
        </w:r>
        <w:r w:rsidR="00A61D9C">
          <w:rPr>
            <w:noProof/>
            <w:webHidden/>
          </w:rPr>
          <w:fldChar w:fldCharType="separate"/>
        </w:r>
        <w:r w:rsidR="00A61D9C">
          <w:rPr>
            <w:noProof/>
            <w:webHidden/>
          </w:rPr>
          <w:t>53</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39" w:history="1">
        <w:r w:rsidR="00A61D9C" w:rsidRPr="000268C7">
          <w:rPr>
            <w:rStyle w:val="Hyperlink"/>
            <w:noProof/>
          </w:rPr>
          <w:t>Figura 63 - Cabeçalho da função get_jato.</w:t>
        </w:r>
        <w:r w:rsidR="00A61D9C">
          <w:rPr>
            <w:noProof/>
            <w:webHidden/>
          </w:rPr>
          <w:tab/>
        </w:r>
        <w:r w:rsidR="00A61D9C">
          <w:rPr>
            <w:noProof/>
            <w:webHidden/>
          </w:rPr>
          <w:fldChar w:fldCharType="begin"/>
        </w:r>
        <w:r w:rsidR="00A61D9C">
          <w:rPr>
            <w:noProof/>
            <w:webHidden/>
          </w:rPr>
          <w:instrText xml:space="preserve"> PAGEREF _Toc496649439 \h </w:instrText>
        </w:r>
        <w:r w:rsidR="00A61D9C">
          <w:rPr>
            <w:noProof/>
            <w:webHidden/>
          </w:rPr>
        </w:r>
        <w:r w:rsidR="00A61D9C">
          <w:rPr>
            <w:noProof/>
            <w:webHidden/>
          </w:rPr>
          <w:fldChar w:fldCharType="separate"/>
        </w:r>
        <w:r w:rsidR="00A61D9C">
          <w:rPr>
            <w:noProof/>
            <w:webHidden/>
          </w:rPr>
          <w:t>53</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0" w:history="1">
        <w:r w:rsidR="00A61D9C" w:rsidRPr="000268C7">
          <w:rPr>
            <w:rStyle w:val="Hyperlink"/>
            <w:noProof/>
          </w:rPr>
          <w:t>Figura 64 - Struct que representa o bloco a ser regado e a quantidade de água.</w:t>
        </w:r>
        <w:r w:rsidR="00A61D9C">
          <w:rPr>
            <w:noProof/>
            <w:webHidden/>
          </w:rPr>
          <w:tab/>
        </w:r>
        <w:r w:rsidR="00A61D9C">
          <w:rPr>
            <w:noProof/>
            <w:webHidden/>
          </w:rPr>
          <w:fldChar w:fldCharType="begin"/>
        </w:r>
        <w:r w:rsidR="00A61D9C">
          <w:rPr>
            <w:noProof/>
            <w:webHidden/>
          </w:rPr>
          <w:instrText xml:space="preserve"> PAGEREF _Toc496649440 \h </w:instrText>
        </w:r>
        <w:r w:rsidR="00A61D9C">
          <w:rPr>
            <w:noProof/>
            <w:webHidden/>
          </w:rPr>
        </w:r>
        <w:r w:rsidR="00A61D9C">
          <w:rPr>
            <w:noProof/>
            <w:webHidden/>
          </w:rPr>
          <w:fldChar w:fldCharType="separate"/>
        </w:r>
        <w:r w:rsidR="00A61D9C">
          <w:rPr>
            <w:noProof/>
            <w:webHidden/>
          </w:rPr>
          <w:t>54</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1" w:history="1">
        <w:r w:rsidR="00A61D9C" w:rsidRPr="000268C7">
          <w:rPr>
            <w:rStyle w:val="Hyperlink"/>
            <w:noProof/>
          </w:rPr>
          <w:t>Figura 65 - Struct que representa um jato.</w:t>
        </w:r>
        <w:r w:rsidR="00A61D9C">
          <w:rPr>
            <w:noProof/>
            <w:webHidden/>
          </w:rPr>
          <w:tab/>
        </w:r>
        <w:r w:rsidR="00A61D9C">
          <w:rPr>
            <w:noProof/>
            <w:webHidden/>
          </w:rPr>
          <w:fldChar w:fldCharType="begin"/>
        </w:r>
        <w:r w:rsidR="00A61D9C">
          <w:rPr>
            <w:noProof/>
            <w:webHidden/>
          </w:rPr>
          <w:instrText xml:space="preserve"> PAGEREF _Toc496649441 \h </w:instrText>
        </w:r>
        <w:r w:rsidR="00A61D9C">
          <w:rPr>
            <w:noProof/>
            <w:webHidden/>
          </w:rPr>
        </w:r>
        <w:r w:rsidR="00A61D9C">
          <w:rPr>
            <w:noProof/>
            <w:webHidden/>
          </w:rPr>
          <w:fldChar w:fldCharType="separate"/>
        </w:r>
        <w:r w:rsidR="00A61D9C">
          <w:rPr>
            <w:noProof/>
            <w:webHidden/>
          </w:rPr>
          <w:t>54</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2" w:history="1">
        <w:r w:rsidR="00A61D9C" w:rsidRPr="000268C7">
          <w:rPr>
            <w:rStyle w:val="Hyperlink"/>
            <w:noProof/>
          </w:rPr>
          <w:t>Figura 66 - Processo de formação do jato.</w:t>
        </w:r>
        <w:r w:rsidR="00A61D9C">
          <w:rPr>
            <w:noProof/>
            <w:webHidden/>
          </w:rPr>
          <w:tab/>
        </w:r>
        <w:r w:rsidR="00A61D9C">
          <w:rPr>
            <w:noProof/>
            <w:webHidden/>
          </w:rPr>
          <w:fldChar w:fldCharType="begin"/>
        </w:r>
        <w:r w:rsidR="00A61D9C">
          <w:rPr>
            <w:noProof/>
            <w:webHidden/>
          </w:rPr>
          <w:instrText xml:space="preserve"> PAGEREF _Toc496649442 \h </w:instrText>
        </w:r>
        <w:r w:rsidR="00A61D9C">
          <w:rPr>
            <w:noProof/>
            <w:webHidden/>
          </w:rPr>
        </w:r>
        <w:r w:rsidR="00A61D9C">
          <w:rPr>
            <w:noProof/>
            <w:webHidden/>
          </w:rPr>
          <w:fldChar w:fldCharType="separate"/>
        </w:r>
        <w:r w:rsidR="00A61D9C">
          <w:rPr>
            <w:noProof/>
            <w:webHidden/>
          </w:rPr>
          <w:t>55</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3" w:history="1">
        <w:r w:rsidR="00A61D9C" w:rsidRPr="000268C7">
          <w:rPr>
            <w:rStyle w:val="Hyperlink"/>
            <w:noProof/>
          </w:rPr>
          <w:t>Figura 67 - Cabeçalho da função distância.</w:t>
        </w:r>
        <w:r w:rsidR="00A61D9C">
          <w:rPr>
            <w:noProof/>
            <w:webHidden/>
          </w:rPr>
          <w:tab/>
        </w:r>
        <w:r w:rsidR="00A61D9C">
          <w:rPr>
            <w:noProof/>
            <w:webHidden/>
          </w:rPr>
          <w:fldChar w:fldCharType="begin"/>
        </w:r>
        <w:r w:rsidR="00A61D9C">
          <w:rPr>
            <w:noProof/>
            <w:webHidden/>
          </w:rPr>
          <w:instrText xml:space="preserve"> PAGEREF _Toc496649443 \h </w:instrText>
        </w:r>
        <w:r w:rsidR="00A61D9C">
          <w:rPr>
            <w:noProof/>
            <w:webHidden/>
          </w:rPr>
        </w:r>
        <w:r w:rsidR="00A61D9C">
          <w:rPr>
            <w:noProof/>
            <w:webHidden/>
          </w:rPr>
          <w:fldChar w:fldCharType="separate"/>
        </w:r>
        <w:r w:rsidR="00A61D9C">
          <w:rPr>
            <w:noProof/>
            <w:webHidden/>
          </w:rPr>
          <w:t>55</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4" w:history="1">
        <w:r w:rsidR="00A61D9C" w:rsidRPr="000268C7">
          <w:rPr>
            <w:rStyle w:val="Hyperlink"/>
            <w:noProof/>
          </w:rPr>
          <w:t>Figura 68 - Cabeçalho da função angulo.</w:t>
        </w:r>
        <w:r w:rsidR="00A61D9C">
          <w:rPr>
            <w:noProof/>
            <w:webHidden/>
          </w:rPr>
          <w:tab/>
        </w:r>
        <w:r w:rsidR="00A61D9C">
          <w:rPr>
            <w:noProof/>
            <w:webHidden/>
          </w:rPr>
          <w:fldChar w:fldCharType="begin"/>
        </w:r>
        <w:r w:rsidR="00A61D9C">
          <w:rPr>
            <w:noProof/>
            <w:webHidden/>
          </w:rPr>
          <w:instrText xml:space="preserve"> PAGEREF _Toc496649444 \h </w:instrText>
        </w:r>
        <w:r w:rsidR="00A61D9C">
          <w:rPr>
            <w:noProof/>
            <w:webHidden/>
          </w:rPr>
        </w:r>
        <w:r w:rsidR="00A61D9C">
          <w:rPr>
            <w:noProof/>
            <w:webHidden/>
          </w:rPr>
          <w:fldChar w:fldCharType="separate"/>
        </w:r>
        <w:r w:rsidR="00A61D9C">
          <w:rPr>
            <w:noProof/>
            <w:webHidden/>
          </w:rPr>
          <w:t>56</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5" w:history="1">
        <w:r w:rsidR="00A61D9C" w:rsidRPr="000268C7">
          <w:rPr>
            <w:rStyle w:val="Hyperlink"/>
            <w:noProof/>
          </w:rPr>
          <w:t>Figura 69 - Fórmula para obter o ângulo</w:t>
        </w:r>
        <w:r w:rsidR="00A61D9C">
          <w:rPr>
            <w:noProof/>
            <w:webHidden/>
          </w:rPr>
          <w:tab/>
        </w:r>
        <w:r w:rsidR="00A61D9C">
          <w:rPr>
            <w:noProof/>
            <w:webHidden/>
          </w:rPr>
          <w:fldChar w:fldCharType="begin"/>
        </w:r>
        <w:r w:rsidR="00A61D9C">
          <w:rPr>
            <w:noProof/>
            <w:webHidden/>
          </w:rPr>
          <w:instrText xml:space="preserve"> PAGEREF _Toc496649445 \h </w:instrText>
        </w:r>
        <w:r w:rsidR="00A61D9C">
          <w:rPr>
            <w:noProof/>
            <w:webHidden/>
          </w:rPr>
        </w:r>
        <w:r w:rsidR="00A61D9C">
          <w:rPr>
            <w:noProof/>
            <w:webHidden/>
          </w:rPr>
          <w:fldChar w:fldCharType="separate"/>
        </w:r>
        <w:r w:rsidR="00A61D9C">
          <w:rPr>
            <w:noProof/>
            <w:webHidden/>
          </w:rPr>
          <w:t>56</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6" w:history="1">
        <w:r w:rsidR="00A61D9C" w:rsidRPr="000268C7">
          <w:rPr>
            <w:rStyle w:val="Hyperlink"/>
            <w:noProof/>
          </w:rPr>
          <w:t>Figura 70 - Chamadas para obter os valores utilizados na tomada de decisão.</w:t>
        </w:r>
        <w:r w:rsidR="00A61D9C">
          <w:rPr>
            <w:noProof/>
            <w:webHidden/>
          </w:rPr>
          <w:tab/>
        </w:r>
        <w:r w:rsidR="00A61D9C">
          <w:rPr>
            <w:noProof/>
            <w:webHidden/>
          </w:rPr>
          <w:fldChar w:fldCharType="begin"/>
        </w:r>
        <w:r w:rsidR="00A61D9C">
          <w:rPr>
            <w:noProof/>
            <w:webHidden/>
          </w:rPr>
          <w:instrText xml:space="preserve"> PAGEREF _Toc496649446 \h </w:instrText>
        </w:r>
        <w:r w:rsidR="00A61D9C">
          <w:rPr>
            <w:noProof/>
            <w:webHidden/>
          </w:rPr>
        </w:r>
        <w:r w:rsidR="00A61D9C">
          <w:rPr>
            <w:noProof/>
            <w:webHidden/>
          </w:rPr>
          <w:fldChar w:fldCharType="separate"/>
        </w:r>
        <w:r w:rsidR="00A61D9C">
          <w:rPr>
            <w:noProof/>
            <w:webHidden/>
          </w:rPr>
          <w:t>57</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7" w:history="1">
        <w:r w:rsidR="00A61D9C" w:rsidRPr="000268C7">
          <w:rPr>
            <w:rStyle w:val="Hyperlink"/>
            <w:noProof/>
          </w:rPr>
          <w:t>Figura 71 - Chamadas das funções referentes ao Processamento de Imagens.</w:t>
        </w:r>
        <w:r w:rsidR="00A61D9C">
          <w:rPr>
            <w:noProof/>
            <w:webHidden/>
          </w:rPr>
          <w:tab/>
        </w:r>
        <w:r w:rsidR="00A61D9C">
          <w:rPr>
            <w:noProof/>
            <w:webHidden/>
          </w:rPr>
          <w:fldChar w:fldCharType="begin"/>
        </w:r>
        <w:r w:rsidR="00A61D9C">
          <w:rPr>
            <w:noProof/>
            <w:webHidden/>
          </w:rPr>
          <w:instrText xml:space="preserve"> PAGEREF _Toc496649447 \h </w:instrText>
        </w:r>
        <w:r w:rsidR="00A61D9C">
          <w:rPr>
            <w:noProof/>
            <w:webHidden/>
          </w:rPr>
        </w:r>
        <w:r w:rsidR="00A61D9C">
          <w:rPr>
            <w:noProof/>
            <w:webHidden/>
          </w:rPr>
          <w:fldChar w:fldCharType="separate"/>
        </w:r>
        <w:r w:rsidR="00A61D9C">
          <w:rPr>
            <w:noProof/>
            <w:webHidden/>
          </w:rPr>
          <w:t>57</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8" w:history="1">
        <w:r w:rsidR="00A61D9C" w:rsidRPr="000268C7">
          <w:rPr>
            <w:rStyle w:val="Hyperlink"/>
            <w:noProof/>
          </w:rPr>
          <w:t>Figura 72 - Determinação o resultado quando há previsão de muita chuva no dia.</w:t>
        </w:r>
        <w:r w:rsidR="00A61D9C">
          <w:rPr>
            <w:noProof/>
            <w:webHidden/>
          </w:rPr>
          <w:tab/>
        </w:r>
        <w:r w:rsidR="00A61D9C">
          <w:rPr>
            <w:noProof/>
            <w:webHidden/>
          </w:rPr>
          <w:fldChar w:fldCharType="begin"/>
        </w:r>
        <w:r w:rsidR="00A61D9C">
          <w:rPr>
            <w:noProof/>
            <w:webHidden/>
          </w:rPr>
          <w:instrText xml:space="preserve"> PAGEREF _Toc496649448 \h </w:instrText>
        </w:r>
        <w:r w:rsidR="00A61D9C">
          <w:rPr>
            <w:noProof/>
            <w:webHidden/>
          </w:rPr>
        </w:r>
        <w:r w:rsidR="00A61D9C">
          <w:rPr>
            <w:noProof/>
            <w:webHidden/>
          </w:rPr>
          <w:fldChar w:fldCharType="separate"/>
        </w:r>
        <w:r w:rsidR="00A61D9C">
          <w:rPr>
            <w:noProof/>
            <w:webHidden/>
          </w:rPr>
          <w:t>58</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49" w:history="1">
        <w:r w:rsidR="00A61D9C" w:rsidRPr="000268C7">
          <w:rPr>
            <w:rStyle w:val="Hyperlink"/>
            <w:noProof/>
          </w:rPr>
          <w:t>Figura 73 - Laço principal do programa principal.</w:t>
        </w:r>
        <w:r w:rsidR="00A61D9C">
          <w:rPr>
            <w:noProof/>
            <w:webHidden/>
          </w:rPr>
          <w:tab/>
        </w:r>
        <w:r w:rsidR="00A61D9C">
          <w:rPr>
            <w:noProof/>
            <w:webHidden/>
          </w:rPr>
          <w:fldChar w:fldCharType="begin"/>
        </w:r>
        <w:r w:rsidR="00A61D9C">
          <w:rPr>
            <w:noProof/>
            <w:webHidden/>
          </w:rPr>
          <w:instrText xml:space="preserve"> PAGEREF _Toc496649449 \h </w:instrText>
        </w:r>
        <w:r w:rsidR="00A61D9C">
          <w:rPr>
            <w:noProof/>
            <w:webHidden/>
          </w:rPr>
        </w:r>
        <w:r w:rsidR="00A61D9C">
          <w:rPr>
            <w:noProof/>
            <w:webHidden/>
          </w:rPr>
          <w:fldChar w:fldCharType="separate"/>
        </w:r>
        <w:r w:rsidR="00A61D9C">
          <w:rPr>
            <w:noProof/>
            <w:webHidden/>
          </w:rPr>
          <w:t>58</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50" w:history="1">
        <w:r w:rsidR="00A61D9C" w:rsidRPr="000268C7">
          <w:rPr>
            <w:rStyle w:val="Hyperlink"/>
            <w:noProof/>
          </w:rPr>
          <w:t>Figura 74 - Processo para salvar os resultados anteriores.</w:t>
        </w:r>
        <w:r w:rsidR="00A61D9C">
          <w:rPr>
            <w:noProof/>
            <w:webHidden/>
          </w:rPr>
          <w:tab/>
        </w:r>
        <w:r w:rsidR="00A61D9C">
          <w:rPr>
            <w:noProof/>
            <w:webHidden/>
          </w:rPr>
          <w:fldChar w:fldCharType="begin"/>
        </w:r>
        <w:r w:rsidR="00A61D9C">
          <w:rPr>
            <w:noProof/>
            <w:webHidden/>
          </w:rPr>
          <w:instrText xml:space="preserve"> PAGEREF _Toc496649450 \h </w:instrText>
        </w:r>
        <w:r w:rsidR="00A61D9C">
          <w:rPr>
            <w:noProof/>
            <w:webHidden/>
          </w:rPr>
        </w:r>
        <w:r w:rsidR="00A61D9C">
          <w:rPr>
            <w:noProof/>
            <w:webHidden/>
          </w:rPr>
          <w:fldChar w:fldCharType="separate"/>
        </w:r>
        <w:r w:rsidR="00A61D9C">
          <w:rPr>
            <w:noProof/>
            <w:webHidden/>
          </w:rPr>
          <w:t>59</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51" w:history="1">
        <w:r w:rsidR="00A61D9C" w:rsidRPr="000268C7">
          <w:rPr>
            <w:rStyle w:val="Hyperlink"/>
            <w:noProof/>
          </w:rPr>
          <w:t>Figura 75 - Programação de execução do programa principal.</w:t>
        </w:r>
        <w:r w:rsidR="00A61D9C">
          <w:rPr>
            <w:noProof/>
            <w:webHidden/>
          </w:rPr>
          <w:tab/>
        </w:r>
        <w:r w:rsidR="00A61D9C">
          <w:rPr>
            <w:noProof/>
            <w:webHidden/>
          </w:rPr>
          <w:fldChar w:fldCharType="begin"/>
        </w:r>
        <w:r w:rsidR="00A61D9C">
          <w:rPr>
            <w:noProof/>
            <w:webHidden/>
          </w:rPr>
          <w:instrText xml:space="preserve"> PAGEREF _Toc496649451 \h </w:instrText>
        </w:r>
        <w:r w:rsidR="00A61D9C">
          <w:rPr>
            <w:noProof/>
            <w:webHidden/>
          </w:rPr>
        </w:r>
        <w:r w:rsidR="00A61D9C">
          <w:rPr>
            <w:noProof/>
            <w:webHidden/>
          </w:rPr>
          <w:fldChar w:fldCharType="separate"/>
        </w:r>
        <w:r w:rsidR="00A61D9C">
          <w:rPr>
            <w:noProof/>
            <w:webHidden/>
          </w:rPr>
          <w:t>59</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52" w:history="1">
        <w:r w:rsidR="00A61D9C" w:rsidRPr="000268C7">
          <w:rPr>
            <w:rStyle w:val="Hyperlink"/>
            <w:noProof/>
          </w:rPr>
          <w:t>Figura 76 - Ilustração da placa Arduino UNO.</w:t>
        </w:r>
        <w:r w:rsidR="00A61D9C">
          <w:rPr>
            <w:noProof/>
            <w:webHidden/>
          </w:rPr>
          <w:tab/>
        </w:r>
        <w:r w:rsidR="00A61D9C">
          <w:rPr>
            <w:noProof/>
            <w:webHidden/>
          </w:rPr>
          <w:fldChar w:fldCharType="begin"/>
        </w:r>
        <w:r w:rsidR="00A61D9C">
          <w:rPr>
            <w:noProof/>
            <w:webHidden/>
          </w:rPr>
          <w:instrText xml:space="preserve"> PAGEREF _Toc496649452 \h </w:instrText>
        </w:r>
        <w:r w:rsidR="00A61D9C">
          <w:rPr>
            <w:noProof/>
            <w:webHidden/>
          </w:rPr>
        </w:r>
        <w:r w:rsidR="00A61D9C">
          <w:rPr>
            <w:noProof/>
            <w:webHidden/>
          </w:rPr>
          <w:fldChar w:fldCharType="separate"/>
        </w:r>
        <w:r w:rsidR="00A61D9C">
          <w:rPr>
            <w:noProof/>
            <w:webHidden/>
          </w:rPr>
          <w:t>60</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53" w:history="1">
        <w:r w:rsidR="00A61D9C" w:rsidRPr="000268C7">
          <w:rPr>
            <w:rStyle w:val="Hyperlink"/>
            <w:noProof/>
          </w:rPr>
          <w:t>Figura 77 - Ilustração do sensor YL-69.</w:t>
        </w:r>
        <w:r w:rsidR="00A61D9C">
          <w:rPr>
            <w:noProof/>
            <w:webHidden/>
          </w:rPr>
          <w:tab/>
        </w:r>
        <w:r w:rsidR="00A61D9C">
          <w:rPr>
            <w:noProof/>
            <w:webHidden/>
          </w:rPr>
          <w:fldChar w:fldCharType="begin"/>
        </w:r>
        <w:r w:rsidR="00A61D9C">
          <w:rPr>
            <w:noProof/>
            <w:webHidden/>
          </w:rPr>
          <w:instrText xml:space="preserve"> PAGEREF _Toc496649453 \h </w:instrText>
        </w:r>
        <w:r w:rsidR="00A61D9C">
          <w:rPr>
            <w:noProof/>
            <w:webHidden/>
          </w:rPr>
        </w:r>
        <w:r w:rsidR="00A61D9C">
          <w:rPr>
            <w:noProof/>
            <w:webHidden/>
          </w:rPr>
          <w:fldChar w:fldCharType="separate"/>
        </w:r>
        <w:r w:rsidR="00A61D9C">
          <w:rPr>
            <w:noProof/>
            <w:webHidden/>
          </w:rPr>
          <w:t>61</w:t>
        </w:r>
        <w:r w:rsidR="00A61D9C">
          <w:rPr>
            <w:noProof/>
            <w:webHidden/>
          </w:rPr>
          <w:fldChar w:fldCharType="end"/>
        </w:r>
      </w:hyperlink>
    </w:p>
    <w:p w:rsidR="00A61D9C" w:rsidRDefault="006166D6">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649454" w:history="1">
        <w:r w:rsidR="00A61D9C" w:rsidRPr="000268C7">
          <w:rPr>
            <w:rStyle w:val="Hyperlink"/>
            <w:noProof/>
          </w:rPr>
          <w:t>Figura 78 - Raspberry Pi Model B.</w:t>
        </w:r>
        <w:r w:rsidR="00A61D9C">
          <w:rPr>
            <w:noProof/>
            <w:webHidden/>
          </w:rPr>
          <w:tab/>
        </w:r>
        <w:r w:rsidR="00A61D9C">
          <w:rPr>
            <w:noProof/>
            <w:webHidden/>
          </w:rPr>
          <w:fldChar w:fldCharType="begin"/>
        </w:r>
        <w:r w:rsidR="00A61D9C">
          <w:rPr>
            <w:noProof/>
            <w:webHidden/>
          </w:rPr>
          <w:instrText xml:space="preserve"> PAGEREF _Toc496649454 \h </w:instrText>
        </w:r>
        <w:r w:rsidR="00A61D9C">
          <w:rPr>
            <w:noProof/>
            <w:webHidden/>
          </w:rPr>
        </w:r>
        <w:r w:rsidR="00A61D9C">
          <w:rPr>
            <w:noProof/>
            <w:webHidden/>
          </w:rPr>
          <w:fldChar w:fldCharType="separate"/>
        </w:r>
        <w:r w:rsidR="00A61D9C">
          <w:rPr>
            <w:noProof/>
            <w:webHidden/>
          </w:rPr>
          <w:t>63</w:t>
        </w:r>
        <w:r w:rsidR="00A61D9C">
          <w:rPr>
            <w:noProof/>
            <w:webHidden/>
          </w:rPr>
          <w:fldChar w:fldCharType="end"/>
        </w:r>
      </w:hyperlink>
    </w:p>
    <w:p w:rsidR="00756536" w:rsidRDefault="00001689" w:rsidP="00224C49">
      <w:pPr>
        <w:rPr>
          <w:rFonts w:ascii="Arial" w:hAnsi="Arial"/>
          <w:b/>
          <w:sz w:val="40"/>
        </w:rPr>
      </w:pPr>
      <w:r>
        <w:rPr>
          <w:rFonts w:ascii="Arial" w:hAnsi="Arial"/>
          <w:b/>
          <w:sz w:val="40"/>
        </w:rPr>
        <w:fldChar w:fldCharType="end"/>
      </w:r>
    </w:p>
    <w:p w:rsidR="00224C49" w:rsidRDefault="00224C49" w:rsidP="00224C49">
      <w:pPr>
        <w:rPr>
          <w:rFonts w:ascii="Arial" w:hAnsi="Arial"/>
          <w:b/>
          <w:sz w:val="40"/>
        </w:rPr>
      </w:pPr>
    </w:p>
    <w:p w:rsid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224C49">
      <w:pPr>
        <w:sectPr w:rsidR="00224C49" w:rsidSect="00224C49">
          <w:footerReference w:type="default" r:id="rId13"/>
          <w:pgSz w:w="12240" w:h="15840"/>
          <w:pgMar w:top="1701" w:right="1134" w:bottom="1134" w:left="1701" w:header="720" w:footer="720" w:gutter="0"/>
          <w:pgNumType w:fmt="lowerRoman" w:start="1"/>
          <w:cols w:space="720"/>
          <w:docGrid w:linePitch="360"/>
        </w:sectPr>
      </w:pPr>
    </w:p>
    <w:p w:rsidR="00FE294B" w:rsidRDefault="00FE294B" w:rsidP="00FE294B">
      <w:pPr>
        <w:pStyle w:val="Ttulo1"/>
      </w:pPr>
      <w:bookmarkStart w:id="3" w:name="_Toc223175052"/>
      <w:bookmarkStart w:id="4" w:name="_Toc223880331"/>
      <w:bookmarkStart w:id="5" w:name="_Toc356937020"/>
      <w:bookmarkStart w:id="6" w:name="_Toc496649350"/>
      <w:r>
        <w:lastRenderedPageBreak/>
        <w:t>CAPÍTULO 1: INTRODUÇÃO</w:t>
      </w:r>
      <w:bookmarkEnd w:id="3"/>
      <w:bookmarkEnd w:id="4"/>
      <w:bookmarkEnd w:id="5"/>
      <w:bookmarkEnd w:id="6"/>
    </w:p>
    <w:p w:rsidR="00224C49" w:rsidRPr="00224C49" w:rsidRDefault="00224C49" w:rsidP="00224C49"/>
    <w:p w:rsidR="00224C49" w:rsidRPr="00224C49" w:rsidRDefault="00224C49" w:rsidP="003B14FA">
      <w:pPr>
        <w:pStyle w:val="Ttulo2"/>
      </w:pPr>
      <w:bookmarkStart w:id="7" w:name="_Toc496649351"/>
      <w:r w:rsidRPr="00224C49">
        <w:t>1.1. Contextualização e Motivação</w:t>
      </w:r>
      <w:bookmarkEnd w:id="7"/>
    </w:p>
    <w:p w:rsidR="00224C49" w:rsidRPr="00224C49" w:rsidRDefault="00224C49" w:rsidP="00224C49">
      <w:pPr>
        <w:pStyle w:val="Subtitulo"/>
      </w:pPr>
    </w:p>
    <w:p w:rsidR="00224C49" w:rsidRPr="00224C49" w:rsidRDefault="00224C49" w:rsidP="00224C49">
      <w:pPr>
        <w:ind w:firstLine="720"/>
      </w:pPr>
      <w:r w:rsidRPr="00224C49">
        <w:t xml:space="preserve">Nos últimos anos, com o surgimento e solidificação de placas de desenvolvimento de aplicações com microprocessadores, como a </w:t>
      </w:r>
      <w:proofErr w:type="spellStart"/>
      <w:r w:rsidRPr="00224C49">
        <w:t>Raspberry</w:t>
      </w:r>
      <w:proofErr w:type="spellEnd"/>
      <w:r w:rsidRPr="00224C49">
        <w:t xml:space="preserve"> </w:t>
      </w:r>
      <w:proofErr w:type="spellStart"/>
      <w:proofErr w:type="gramStart"/>
      <w:r w:rsidRPr="00224C49">
        <w:t>Pi</w:t>
      </w:r>
      <w:proofErr w:type="spellEnd"/>
      <w:proofErr w:type="gramEnd"/>
      <w:r w:rsidRPr="00224C49">
        <w:t xml:space="preserve">, e </w:t>
      </w:r>
      <w:proofErr w:type="spellStart"/>
      <w:r w:rsidRPr="00224C49">
        <w:t>microcontroladores</w:t>
      </w:r>
      <w:proofErr w:type="spellEnd"/>
      <w:r w:rsidRPr="00224C49">
        <w:t xml:space="preserve">, como o </w:t>
      </w:r>
      <w:proofErr w:type="spellStart"/>
      <w:r w:rsidRPr="00224C49">
        <w:t>Arduino</w:t>
      </w:r>
      <w:proofErr w:type="spellEnd"/>
      <w:r w:rsidRPr="00224C49">
        <w:t xml:space="preserve">, se tornou </w:t>
      </w:r>
      <w:r w:rsidR="006166D6">
        <w:t>mais</w:t>
      </w:r>
      <w:r w:rsidRPr="00224C49">
        <w:t xml:space="preserve"> acessível projetar aplicações de diversas naturezas, entre elas, aplicações de automação residencial. Nessas aplicações, o conceito principal é utilizar a conexão de objetos à internet para captar informações ou então para controla-los </w:t>
      </w:r>
      <w:proofErr w:type="gramStart"/>
      <w:r w:rsidRPr="00224C49">
        <w:t>a</w:t>
      </w:r>
      <w:proofErr w:type="gramEnd"/>
      <w:r w:rsidRPr="00224C49">
        <w:t xml:space="preserve"> distância. Esse conceito, segundo (</w:t>
      </w:r>
      <w:proofErr w:type="spellStart"/>
      <w:r w:rsidRPr="00224C49">
        <w:t>Kopetz</w:t>
      </w:r>
      <w:proofErr w:type="spellEnd"/>
      <w:r w:rsidRPr="00224C49">
        <w:t>, 2011) caracteriza a Internet das Coisas.</w:t>
      </w:r>
    </w:p>
    <w:p w:rsidR="00224C49" w:rsidRPr="00224C49" w:rsidRDefault="00224C49" w:rsidP="00224C49">
      <w:r w:rsidRPr="00224C49">
        <w:tab/>
        <w:t>Considera-se que no Brasil a cada 100 litros de água tratada, somente 63 são consumidos, que o consumo médio brasileiro é de 166,3 litros por habitante/dia, 51% acima dos 110 litros por habitante/dia recomendados pela ONU (</w:t>
      </w:r>
      <w:hyperlink r:id="rId14" w:history="1">
        <w:r w:rsidRPr="00224C49">
          <w:rPr>
            <w:rStyle w:val="Hyperlink"/>
          </w:rPr>
          <w:t>http://www.eosconsultores.com.br/consumo-e-desperdicio-de-agua/</w:t>
        </w:r>
      </w:hyperlink>
      <w:r w:rsidRPr="00224C49">
        <w:t>) e que 72% do consumo de água no Brasil vem da agricultura (Relatório CRHB 2012</w:t>
      </w:r>
      <w:proofErr w:type="gramStart"/>
      <w:r w:rsidRPr="00224C49">
        <w:t xml:space="preserve">  </w:t>
      </w:r>
      <w:proofErr w:type="gramEnd"/>
      <w:r w:rsidRPr="00224C49">
        <w:t>http://arquivos.ana.gov.br/imprensa/arquivos/Conjuntura2012.pdf), percebe-se que é necessário um controle maior sobre o quanto de água é gasto em atividades de irrigação.</w:t>
      </w:r>
    </w:p>
    <w:p w:rsidR="00224C49" w:rsidRPr="00224C49" w:rsidRDefault="00224C49" w:rsidP="00224C49">
      <w:pPr>
        <w:ind w:firstLine="720"/>
      </w:pPr>
      <w:r w:rsidRPr="00224C49">
        <w:t xml:space="preserve">Tendo como principal motivação essa busca por um consumo eficiente que diminua o desperdício de água, </w:t>
      </w:r>
      <w:r w:rsidR="006166D6">
        <w:t xml:space="preserve">é que </w:t>
      </w:r>
      <w:r w:rsidRPr="00224C49">
        <w:t xml:space="preserve">surgiu a </w:t>
      </w:r>
      <w:r w:rsidR="006166D6">
        <w:t>proposta</w:t>
      </w:r>
      <w:r w:rsidRPr="00224C49">
        <w:t xml:space="preserve"> desse projeto. Com um sistema de irrigação controlado por componentes como a </w:t>
      </w:r>
      <w:proofErr w:type="spellStart"/>
      <w:r w:rsidRPr="00224C49">
        <w:t>Raspberry</w:t>
      </w:r>
      <w:proofErr w:type="spellEnd"/>
      <w:r w:rsidRPr="00224C49">
        <w:t xml:space="preserve"> </w:t>
      </w:r>
      <w:proofErr w:type="spellStart"/>
      <w:proofErr w:type="gramStart"/>
      <w:r w:rsidRPr="00224C49">
        <w:t>Pi</w:t>
      </w:r>
      <w:proofErr w:type="spellEnd"/>
      <w:proofErr w:type="gramEnd"/>
      <w:r w:rsidRPr="00224C49">
        <w:t>, é possível reduzir o excesso de consumo d’água utilizando métricas como insolação, velocidade do vento e umidade do solo. Isso é possível</w:t>
      </w:r>
      <w:ins w:id="8" w:author="Simoes" w:date="2017-11-07T10:14:00Z">
        <w:r w:rsidR="006166D6">
          <w:t>,</w:t>
        </w:r>
      </w:ins>
      <w:r w:rsidR="006166D6" w:rsidRPr="00224C49">
        <w:t xml:space="preserve"> pois</w:t>
      </w:r>
      <w:r w:rsidRPr="00224C49">
        <w:t xml:space="preserve"> a </w:t>
      </w:r>
      <w:proofErr w:type="spellStart"/>
      <w:r w:rsidRPr="00224C49">
        <w:t>Raspberry</w:t>
      </w:r>
      <w:proofErr w:type="spellEnd"/>
      <w:r w:rsidRPr="00224C49">
        <w:t xml:space="preserve"> é capaz de, com as métricas citadas, calcular a quantidade necessária de água para a área selecionada e comandar um </w:t>
      </w:r>
      <w:proofErr w:type="spellStart"/>
      <w:r w:rsidRPr="00224C49">
        <w:t>Arduino</w:t>
      </w:r>
      <w:proofErr w:type="spellEnd"/>
      <w:r w:rsidRPr="00224C49">
        <w:t xml:space="preserve"> que seria responsável por guiar o </w:t>
      </w:r>
      <w:commentRangeStart w:id="9"/>
      <w:r w:rsidRPr="00224C49">
        <w:t>sprinkler</w:t>
      </w:r>
      <w:commentRangeEnd w:id="9"/>
      <w:r w:rsidR="006166D6">
        <w:rPr>
          <w:rStyle w:val="Refdecomentrio"/>
        </w:rPr>
        <w:commentReference w:id="9"/>
      </w:r>
      <w:r w:rsidRPr="00224C49">
        <w:t xml:space="preserve">, </w:t>
      </w:r>
      <w:del w:id="10" w:author="Simoes" w:date="2017-11-07T10:15:00Z">
        <w:r w:rsidRPr="00224C49" w:rsidDel="006166D6">
          <w:delText xml:space="preserve">eliminando </w:delText>
        </w:r>
      </w:del>
      <w:ins w:id="11" w:author="Simoes" w:date="2017-11-07T10:15:00Z">
        <w:r w:rsidR="006166D6">
          <w:t>reduzindo</w:t>
        </w:r>
        <w:r w:rsidR="006166D6" w:rsidRPr="00224C49">
          <w:t xml:space="preserve"> </w:t>
        </w:r>
      </w:ins>
      <w:r w:rsidRPr="00224C49">
        <w:t>a subjetividade da quantidade de água usada para irrigação numa situação na qual um humano toma a decisão.</w:t>
      </w: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3B14FA">
      <w:pPr>
        <w:pStyle w:val="Ttulo2"/>
      </w:pPr>
      <w:bookmarkStart w:id="12" w:name="_Toc496649352"/>
      <w:r w:rsidRPr="00224C49">
        <w:t>1.2. Objetivos</w:t>
      </w:r>
      <w:bookmarkEnd w:id="12"/>
    </w:p>
    <w:p w:rsidR="00224C49" w:rsidRPr="00224C49" w:rsidRDefault="00224C49" w:rsidP="00224C49">
      <w:pPr>
        <w:pStyle w:val="Subtitulo"/>
      </w:pPr>
    </w:p>
    <w:p w:rsidR="00224C49" w:rsidRPr="00224C49" w:rsidRDefault="00224C49" w:rsidP="00224C49">
      <w:pPr>
        <w:ind w:firstLine="720"/>
      </w:pPr>
      <w:r w:rsidRPr="00224C49">
        <w:t xml:space="preserve">Esse projeto busca a criação de um sistema de irrigação inteligente </w:t>
      </w:r>
      <w:r w:rsidRPr="00224C49">
        <w:rPr>
          <w:i/>
        </w:rPr>
        <w:t xml:space="preserve">open </w:t>
      </w:r>
      <w:proofErr w:type="spellStart"/>
      <w:r w:rsidRPr="00224C49">
        <w:rPr>
          <w:i/>
        </w:rPr>
        <w:t>source</w:t>
      </w:r>
      <w:proofErr w:type="spellEnd"/>
      <w:r w:rsidRPr="00224C49">
        <w:rPr>
          <w:i/>
        </w:rPr>
        <w:t xml:space="preserve"> </w:t>
      </w:r>
      <w:r w:rsidRPr="00224C49">
        <w:t xml:space="preserve">que possa ser </w:t>
      </w:r>
      <w:proofErr w:type="gramStart"/>
      <w:r w:rsidRPr="00224C49">
        <w:t>implementado</w:t>
      </w:r>
      <w:proofErr w:type="gramEnd"/>
      <w:r w:rsidRPr="00224C49">
        <w:t xml:space="preserve"> em </w:t>
      </w:r>
      <w:del w:id="13" w:author="Simoes" w:date="2017-11-07T10:16:00Z">
        <w:r w:rsidRPr="00224C49" w:rsidDel="006166D6">
          <w:delText xml:space="preserve">qualquer </w:delText>
        </w:r>
      </w:del>
      <w:r w:rsidRPr="00224C49">
        <w:t>cenário</w:t>
      </w:r>
      <w:ins w:id="14" w:author="Simoes" w:date="2017-11-07T10:16:00Z">
        <w:r w:rsidR="006166D6">
          <w:t>s</w:t>
        </w:r>
      </w:ins>
      <w:r w:rsidRPr="00224C49">
        <w:t xml:space="preserve"> onde se tenha uma área que deva ser irrigada evitando o desperdício de água. Visando atingir o maior número de pessoas possível, esse projeto foi pensado utilizando componentes de baixo custo e de fácil acesso, além de possuir um manuseio simplificado. Outra ideia importante do projeto é utilizar sempre que </w:t>
      </w:r>
      <w:proofErr w:type="gramStart"/>
      <w:r w:rsidRPr="00224C49">
        <w:t>possível informações</w:t>
      </w:r>
      <w:proofErr w:type="gramEnd"/>
      <w:r w:rsidRPr="00224C49">
        <w:t xml:space="preserve"> da internet, a fim de obter </w:t>
      </w:r>
      <w:del w:id="15" w:author="Simoes" w:date="2017-11-07T10:17:00Z">
        <w:r w:rsidRPr="00224C49" w:rsidDel="006166D6">
          <w:delText xml:space="preserve">uma </w:delText>
        </w:r>
      </w:del>
      <w:ins w:id="16" w:author="Simoes" w:date="2017-11-07T10:17:00Z">
        <w:r w:rsidR="006166D6">
          <w:t>mais</w:t>
        </w:r>
        <w:r w:rsidR="006166D6" w:rsidRPr="00224C49">
          <w:t xml:space="preserve"> </w:t>
        </w:r>
      </w:ins>
      <w:r w:rsidRPr="00224C49">
        <w:t>robustez nos resultados, levando em conta o maior número de informação possível</w:t>
      </w:r>
    </w:p>
    <w:p w:rsidR="00224C49" w:rsidRPr="00224C49" w:rsidRDefault="00224C49" w:rsidP="00224C49">
      <w:pPr>
        <w:ind w:firstLine="720"/>
      </w:pPr>
      <w:r w:rsidRPr="00224C49">
        <w:t xml:space="preserve">A </w:t>
      </w:r>
      <w:del w:id="17" w:author="Simoes" w:date="2017-11-07T10:18:00Z">
        <w:r w:rsidRPr="00224C49" w:rsidDel="006166D6">
          <w:delText xml:space="preserve">ideia </w:delText>
        </w:r>
      </w:del>
      <w:ins w:id="18" w:author="Simoes" w:date="2017-11-07T10:18:00Z">
        <w:r w:rsidR="006166D6">
          <w:t>decisão de</w:t>
        </w:r>
      </w:ins>
      <w:del w:id="19" w:author="Simoes" w:date="2017-11-07T10:18:00Z">
        <w:r w:rsidRPr="00224C49" w:rsidDel="006166D6">
          <w:delText>em</w:delText>
        </w:r>
      </w:del>
      <w:r w:rsidRPr="00224C49">
        <w:t xml:space="preserve"> tornar esse projeto </w:t>
      </w:r>
      <w:r w:rsidRPr="00224C49">
        <w:rPr>
          <w:i/>
        </w:rPr>
        <w:t xml:space="preserve">open </w:t>
      </w:r>
      <w:proofErr w:type="spellStart"/>
      <w:r w:rsidRPr="00224C49">
        <w:rPr>
          <w:i/>
        </w:rPr>
        <w:t>source</w:t>
      </w:r>
      <w:proofErr w:type="spellEnd"/>
      <w:r w:rsidRPr="00224C49">
        <w:rPr>
          <w:i/>
        </w:rPr>
        <w:t xml:space="preserve"> </w:t>
      </w:r>
      <w:r w:rsidRPr="00224C49">
        <w:t xml:space="preserve">é que </w:t>
      </w:r>
      <w:del w:id="20" w:author="Simoes" w:date="2017-11-07T10:17:00Z">
        <w:r w:rsidRPr="00224C49" w:rsidDel="006166D6">
          <w:delText>as</w:delText>
        </w:r>
      </w:del>
      <w:proofErr w:type="gramStart"/>
      <w:ins w:id="21" w:author="Simoes" w:date="2017-11-07T10:17:00Z">
        <w:r w:rsidR="006166D6">
          <w:t>o maior n</w:t>
        </w:r>
      </w:ins>
      <w:ins w:id="22" w:author="Simoes" w:date="2017-11-07T10:18:00Z">
        <w:r w:rsidR="006166D6">
          <w:t>úmero de</w:t>
        </w:r>
      </w:ins>
      <w:r w:rsidRPr="00224C49">
        <w:t xml:space="preserve"> pessoas o utilizem</w:t>
      </w:r>
      <w:proofErr w:type="gramEnd"/>
      <w:r w:rsidRPr="00224C49">
        <w:t xml:space="preserve"> em suas casas ou qualquer outro estabelecimento em que haja uma área a ser irrigada diminuindo a quantidade de água desperdiçada.</w:t>
      </w:r>
    </w:p>
    <w:p w:rsidR="00224C49" w:rsidRPr="00224C49" w:rsidRDefault="00224C49" w:rsidP="00224C49">
      <w:r w:rsidRPr="00224C49">
        <w:tab/>
        <w:t>Por meio de uma imagem da região a ser irrigada que será utilizada para analisar a saúde do gramado e dos valores de insolação, velocidade do vento e umidade do solo, espera-se que a quantidade de água gasta na irrigação decidida pela lógica aplicada</w:t>
      </w:r>
      <w:del w:id="23" w:author="Simoes" w:date="2017-11-07T10:18:00Z">
        <w:r w:rsidRPr="00224C49" w:rsidDel="00094A26">
          <w:rPr>
            <w:u w:val="single"/>
          </w:rPr>
          <w:delText>s</w:delText>
        </w:r>
      </w:del>
      <w:r w:rsidRPr="00224C49">
        <w:t xml:space="preserve"> não seja insuficiente e que também não caracterize desperdício.</w:t>
      </w:r>
    </w:p>
    <w:p w:rsidR="00224C49" w:rsidRPr="00224C49" w:rsidDel="00094A26" w:rsidRDefault="00224C49" w:rsidP="00224C49">
      <w:pPr>
        <w:rPr>
          <w:del w:id="24" w:author="Simoes" w:date="2017-11-07T10:19:00Z"/>
        </w:rPr>
      </w:pPr>
      <w:del w:id="25" w:author="Simoes" w:date="2017-11-07T10:19:00Z">
        <w:r w:rsidRPr="00224C49" w:rsidDel="00094A26">
          <w:tab/>
          <w:delText xml:space="preserve">Por fim, o projeto busca um custo de implementação que seja acessível, sem componentes muito caros e que possa ser implementado pelo maior número de pessoas possível. </w:delText>
        </w:r>
      </w:del>
    </w:p>
    <w:p w:rsidR="00224C49" w:rsidRPr="00224C49" w:rsidRDefault="00224C49" w:rsidP="00224C49">
      <w:pPr>
        <w:pStyle w:val="Texto"/>
      </w:pPr>
    </w:p>
    <w:p w:rsidR="003B14FA" w:rsidRDefault="003B14FA" w:rsidP="003B14FA">
      <w:pPr>
        <w:pStyle w:val="Ttulo2"/>
      </w:pPr>
      <w:bookmarkStart w:id="26" w:name="_Toc496649353"/>
      <w:r>
        <w:t xml:space="preserve">1.3. </w:t>
      </w:r>
      <w:r w:rsidR="00613FF8" w:rsidRPr="003B14FA">
        <w:t>Organização do Trabalho</w:t>
      </w:r>
      <w:bookmarkEnd w:id="26"/>
    </w:p>
    <w:p w:rsidR="003B14FA" w:rsidRDefault="003B14FA" w:rsidP="003B14FA">
      <w:r>
        <w:tab/>
      </w:r>
    </w:p>
    <w:p w:rsidR="003B14FA" w:rsidRDefault="003B14FA" w:rsidP="003B14FA">
      <w:r>
        <w:tab/>
        <w:t>Nesse capítulo foi apresentado o objetivo do trabalho e sua motivação. No capítulo 2 encontra-se uma revisão bibliográfica cobrindo todos os conceitos apresentado nesse trabalho assim como a teoria por trás das soluções utilizadas. O capítulo 3 descreve cada módulo do projeto</w:t>
      </w:r>
      <w:r w:rsidR="00FE294B">
        <w:t xml:space="preserve"> desde sua arquitetura até a sua </w:t>
      </w:r>
      <w:proofErr w:type="gramStart"/>
      <w:r w:rsidR="00FE294B">
        <w:t>implementação</w:t>
      </w:r>
      <w:proofErr w:type="gramEnd"/>
      <w:r w:rsidR="00FE294B">
        <w:t xml:space="preserve"> e apresenta os resultados obtidos. Por fim, no Capítulo 4 </w:t>
      </w:r>
      <w:proofErr w:type="gramStart"/>
      <w:r w:rsidR="00FE294B">
        <w:t>encontra-se</w:t>
      </w:r>
      <w:proofErr w:type="gramEnd"/>
      <w:r w:rsidR="00FE294B">
        <w:t xml:space="preserve"> as conclusões e considerações para trabalhos futuros.</w:t>
      </w:r>
    </w:p>
    <w:p w:rsidR="00FE294B" w:rsidRDefault="00FE294B" w:rsidP="003B14FA"/>
    <w:p w:rsidR="00FE294B" w:rsidRDefault="00FE294B" w:rsidP="003B14FA"/>
    <w:p w:rsidR="00FE294B" w:rsidRDefault="00FE294B" w:rsidP="00FE294B">
      <w:pPr>
        <w:pStyle w:val="Ttulo1"/>
      </w:pPr>
      <w:bookmarkStart w:id="27" w:name="_Toc19248589"/>
      <w:bookmarkStart w:id="28" w:name="_Toc223175056"/>
      <w:bookmarkStart w:id="29" w:name="_Toc223880335"/>
      <w:bookmarkStart w:id="30" w:name="_Toc356937024"/>
      <w:bookmarkStart w:id="31" w:name="_Toc496649354"/>
      <w:r w:rsidRPr="00FE294B">
        <w:lastRenderedPageBreak/>
        <w:t xml:space="preserve">CAPÍTULO 2: </w:t>
      </w:r>
      <w:bookmarkEnd w:id="27"/>
      <w:r w:rsidRPr="00FE294B">
        <w:t>REVISÃO BIBLIOGRÁFICA</w:t>
      </w:r>
      <w:bookmarkEnd w:id="28"/>
      <w:bookmarkEnd w:id="29"/>
      <w:bookmarkEnd w:id="30"/>
      <w:bookmarkEnd w:id="31"/>
    </w:p>
    <w:p w:rsidR="00FE294B" w:rsidRDefault="00FE294B" w:rsidP="00FE294B">
      <w:pPr>
        <w:pStyle w:val="Subtitulo"/>
      </w:pPr>
    </w:p>
    <w:p w:rsidR="00FE294B" w:rsidRDefault="00FE294B" w:rsidP="00FE294B">
      <w:pPr>
        <w:pStyle w:val="Ttulo2"/>
      </w:pPr>
      <w:bookmarkStart w:id="32" w:name="_Toc496649355"/>
      <w:r>
        <w:t>2.1 Considerações Iniciais</w:t>
      </w:r>
      <w:bookmarkEnd w:id="32"/>
    </w:p>
    <w:p w:rsidR="00FE294B" w:rsidRPr="00FE294B" w:rsidRDefault="00FE294B" w:rsidP="00FE294B"/>
    <w:p w:rsidR="00FE294B" w:rsidRDefault="00FE294B" w:rsidP="00FE294B">
      <w:pPr>
        <w:pStyle w:val="Texto"/>
      </w:pPr>
      <w:r>
        <w:tab/>
        <w:t xml:space="preserve">Nesse capítulo, encontram-se os principais conceitos utilizados para o desenvolvimento do projeto, assim como a bibliografia necessária para compreender os problemas que surgiram no decorrer do projeto. </w:t>
      </w:r>
    </w:p>
    <w:p w:rsidR="00FE294B" w:rsidRDefault="00FE294B" w:rsidP="00FE294B">
      <w:pPr>
        <w:pStyle w:val="Texto"/>
      </w:pPr>
    </w:p>
    <w:p w:rsidR="00FE294B" w:rsidRDefault="00FE294B" w:rsidP="00FE294B">
      <w:pPr>
        <w:pStyle w:val="Ttulo2"/>
      </w:pPr>
      <w:bookmarkStart w:id="33" w:name="_Toc496649356"/>
      <w:proofErr w:type="gramStart"/>
      <w:r>
        <w:t>2.2 Automação</w:t>
      </w:r>
      <w:proofErr w:type="gramEnd"/>
      <w:r>
        <w:t xml:space="preserve"> Residencial</w:t>
      </w:r>
      <w:bookmarkEnd w:id="33"/>
    </w:p>
    <w:p w:rsidR="00FE294B" w:rsidRPr="00FE294B" w:rsidRDefault="00FE294B" w:rsidP="00FE294B"/>
    <w:p w:rsidR="00FE294B" w:rsidRDefault="00FE294B" w:rsidP="00FE294B">
      <w:pPr>
        <w:pStyle w:val="Texto"/>
      </w:pPr>
      <w:r>
        <w:tab/>
        <w:t xml:space="preserve">A automação residencial, que também é conhecida como </w:t>
      </w:r>
      <w:proofErr w:type="spellStart"/>
      <w:r>
        <w:t>Domótica</w:t>
      </w:r>
      <w:proofErr w:type="spellEnd"/>
      <w:r>
        <w:t xml:space="preserve"> ou </w:t>
      </w:r>
      <w:proofErr w:type="spellStart"/>
      <w:r>
        <w:rPr>
          <w:i/>
        </w:rPr>
        <w:t>Smart</w:t>
      </w:r>
      <w:proofErr w:type="spellEnd"/>
      <w:r>
        <w:rPr>
          <w:i/>
        </w:rPr>
        <w:t xml:space="preserve"> Home</w:t>
      </w:r>
      <w:r>
        <w:t>, é uma área que vem ganhando muita visibilidade nos últimos anos. Segundo (BOLZANI, 2004), automação residencial é “</w:t>
      </w:r>
      <w:r w:rsidRPr="00053E73">
        <w:t>um conjunto de tecnologias que ajudam na</w:t>
      </w:r>
      <w:r>
        <w:t xml:space="preserve"> </w:t>
      </w:r>
      <w:r w:rsidRPr="00053E73">
        <w:t>gestão e execução de tarefas domésticas cotidianas</w:t>
      </w:r>
      <w:r>
        <w:t xml:space="preserve">”, já para </w:t>
      </w:r>
      <w:r w:rsidRPr="00053E73">
        <w:t>(WORTMEYER; FREITAS; CARDOSO, 2005)</w:t>
      </w:r>
      <w:r>
        <w:t>, a automação residencial “</w:t>
      </w:r>
      <w:r w:rsidRPr="00053E73">
        <w:t>representa o emprego de tecnologias</w:t>
      </w:r>
      <w:r>
        <w:t xml:space="preserve"> </w:t>
      </w:r>
      <w:r w:rsidRPr="00053E73">
        <w:t>ao ambiente doméstico (incluindo residências, condomínios,</w:t>
      </w:r>
      <w:r>
        <w:t xml:space="preserve"> </w:t>
      </w:r>
      <w:r w:rsidRPr="00053E73">
        <w:t>hotéis), com o objetivo de propiciar conforto, praticidade,</w:t>
      </w:r>
      <w:r>
        <w:t xml:space="preserve"> </w:t>
      </w:r>
      <w:r w:rsidRPr="00053E73">
        <w:t xml:space="preserve">produtividade, </w:t>
      </w:r>
      <w:r>
        <w:t>e</w:t>
      </w:r>
      <w:r w:rsidRPr="00053E73">
        <w:t>conomia, eficiência e rentabilidade, com</w:t>
      </w:r>
      <w:r>
        <w:t xml:space="preserve"> </w:t>
      </w:r>
      <w:r w:rsidRPr="00053E73">
        <w:t>valorização da imagem do empreendimento e de seus</w:t>
      </w:r>
      <w:r>
        <w:t xml:space="preserve"> </w:t>
      </w:r>
      <w:r w:rsidRPr="00053E73">
        <w:t>usuários”</w:t>
      </w:r>
      <w:r>
        <w:t>.</w:t>
      </w:r>
    </w:p>
    <w:p w:rsidR="00FE294B" w:rsidRDefault="00FE294B" w:rsidP="00FE294B">
      <w:pPr>
        <w:pStyle w:val="Texto"/>
      </w:pPr>
      <w:r>
        <w:tab/>
        <w:t>De acordo com (</w:t>
      </w:r>
      <w:proofErr w:type="spellStart"/>
      <w:r w:rsidRPr="00053E73">
        <w:t>Accardi</w:t>
      </w:r>
      <w:proofErr w:type="spellEnd"/>
      <w:r>
        <w:t>;</w:t>
      </w:r>
      <w:r w:rsidRPr="00053E73">
        <w:t xml:space="preserve"> </w:t>
      </w:r>
      <w:proofErr w:type="spellStart"/>
      <w:r w:rsidRPr="00053E73">
        <w:t>Dodonov</w:t>
      </w:r>
      <w:proofErr w:type="spellEnd"/>
      <w:r>
        <w:t xml:space="preserve">, 2012), os elementos básicos da automação residencial são: </w:t>
      </w:r>
      <w:proofErr w:type="gramStart"/>
      <w:r w:rsidRPr="00053E73">
        <w:t>Controladores, Sensores, Atuadores, Barramentos e Interfaces</w:t>
      </w:r>
      <w:r>
        <w:t>, como pode ser</w:t>
      </w:r>
      <w:proofErr w:type="gramEnd"/>
      <w:r>
        <w:t xml:space="preserve"> visto na </w:t>
      </w:r>
      <w:r w:rsidR="004E127B">
        <w:fldChar w:fldCharType="begin"/>
      </w:r>
      <w:r w:rsidR="004E127B">
        <w:instrText xml:space="preserve"> REF _Ref496116547 \h </w:instrText>
      </w:r>
      <w:r w:rsidR="004E127B">
        <w:fldChar w:fldCharType="separate"/>
      </w:r>
      <w:r w:rsidR="00A61D9C">
        <w:t xml:space="preserve">Figura </w:t>
      </w:r>
      <w:r w:rsidR="00A61D9C">
        <w:rPr>
          <w:noProof/>
        </w:rPr>
        <w:t>1</w:t>
      </w:r>
      <w:r w:rsidR="004E127B">
        <w:fldChar w:fldCharType="end"/>
      </w:r>
      <w:r>
        <w:t>.</w:t>
      </w:r>
    </w:p>
    <w:p w:rsidR="00FE294B" w:rsidRDefault="00FE294B" w:rsidP="00FE294B">
      <w:pPr>
        <w:pStyle w:val="Texto"/>
        <w:keepNext/>
        <w:jc w:val="center"/>
      </w:pPr>
      <w:r>
        <w:rPr>
          <w:noProof/>
        </w:rPr>
        <w:lastRenderedPageBreak/>
        <w:drawing>
          <wp:inline distT="0" distB="0" distL="0" distR="0" wp14:anchorId="6F728BAA" wp14:editId="1864F73D">
            <wp:extent cx="3841882" cy="3781425"/>
            <wp:effectExtent l="0" t="0" r="635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0615" cy="3790021"/>
                    </a:xfrm>
                    <a:prstGeom prst="rect">
                      <a:avLst/>
                    </a:prstGeom>
                  </pic:spPr>
                </pic:pic>
              </a:graphicData>
            </a:graphic>
          </wp:inline>
        </w:drawing>
      </w:r>
    </w:p>
    <w:p w:rsidR="00FE294B" w:rsidRDefault="00FE294B" w:rsidP="00FE294B">
      <w:pPr>
        <w:pStyle w:val="Legenda"/>
        <w:jc w:val="center"/>
      </w:pPr>
      <w:bookmarkStart w:id="34" w:name="_Ref496116547"/>
      <w:bookmarkStart w:id="35" w:name="_Toc496649377"/>
      <w:r>
        <w:t xml:space="preserve">Figura </w:t>
      </w:r>
      <w:r>
        <w:fldChar w:fldCharType="begin"/>
      </w:r>
      <w:r>
        <w:instrText xml:space="preserve"> SEQ Figura \* ARABIC </w:instrText>
      </w:r>
      <w:r>
        <w:fldChar w:fldCharType="separate"/>
      </w:r>
      <w:r w:rsidR="004D3C5D">
        <w:rPr>
          <w:noProof/>
        </w:rPr>
        <w:t>1</w:t>
      </w:r>
      <w:r>
        <w:fldChar w:fldCharType="end"/>
      </w:r>
      <w:bookmarkEnd w:id="34"/>
      <w:r>
        <w:t xml:space="preserve">- </w:t>
      </w:r>
      <w:r w:rsidRPr="00FB5B88">
        <w:t>Exemplo da comunicação dos elementos básicos na automação residencial (CASADOMO, 2010</w:t>
      </w:r>
      <w:proofErr w:type="gramStart"/>
      <w:r w:rsidRPr="00FB5B88">
        <w:t>)</w:t>
      </w:r>
      <w:bookmarkEnd w:id="35"/>
      <w:proofErr w:type="gramEnd"/>
    </w:p>
    <w:p w:rsidR="00FE294B" w:rsidRPr="00FE294B" w:rsidRDefault="00FE294B" w:rsidP="00FE294B"/>
    <w:p w:rsidR="00FE294B" w:rsidRDefault="00FE294B" w:rsidP="00FE294B">
      <w:pPr>
        <w:pStyle w:val="Texto"/>
      </w:pPr>
      <w:r>
        <w:tab/>
        <w:t xml:space="preserve">Controladores, como o </w:t>
      </w:r>
      <w:proofErr w:type="spellStart"/>
      <w:r>
        <w:t>Arduino</w:t>
      </w:r>
      <w:proofErr w:type="spellEnd"/>
      <w:r>
        <w:t>, são os responsáveis por controlar os sensores e atuadores, monitorando as informações dos sensores e enviando comandos para os atuadores. Os sensores são responsáveis por detectar estímulos e medir grandezas físicas e eventos tais como umidade, insolação e temperatura e transformá-los em valores que possam ser manipulados por computadores. Já os atuadores são dispositivos eletromecânicos que vão receber comandos do controlador e ativar equipamentos automatizados (</w:t>
      </w:r>
      <w:proofErr w:type="spellStart"/>
      <w:r w:rsidRPr="00053E73">
        <w:t>Accardi</w:t>
      </w:r>
      <w:proofErr w:type="spellEnd"/>
      <w:r>
        <w:t>;</w:t>
      </w:r>
      <w:r w:rsidRPr="00053E73">
        <w:t xml:space="preserve"> </w:t>
      </w:r>
      <w:proofErr w:type="spellStart"/>
      <w:r w:rsidRPr="00053E73">
        <w:t>Dodonov</w:t>
      </w:r>
      <w:proofErr w:type="spellEnd"/>
      <w:r>
        <w:t>, 2012).</w:t>
      </w:r>
    </w:p>
    <w:p w:rsidR="00FE294B" w:rsidRDefault="00FE294B" w:rsidP="00FE294B">
      <w:pPr>
        <w:pStyle w:val="Texto"/>
        <w:rPr>
          <w:u w:val="single"/>
        </w:rPr>
      </w:pPr>
      <w:r>
        <w:tab/>
        <w:t xml:space="preserve">Os Barramentos são meios físicos por onde a informação será transmitida, por exemplo, </w:t>
      </w:r>
      <w:proofErr w:type="gramStart"/>
      <w:r>
        <w:t xml:space="preserve">módulos </w:t>
      </w:r>
      <w:r>
        <w:rPr>
          <w:i/>
        </w:rPr>
        <w:t>Bluetooth</w:t>
      </w:r>
      <w:proofErr w:type="gramEnd"/>
      <w:r>
        <w:rPr>
          <w:i/>
        </w:rPr>
        <w:t xml:space="preserve"> </w:t>
      </w:r>
      <w:r>
        <w:t>(</w:t>
      </w:r>
      <w:proofErr w:type="spellStart"/>
      <w:r w:rsidRPr="00053E73">
        <w:t>Accardi</w:t>
      </w:r>
      <w:proofErr w:type="spellEnd"/>
      <w:r>
        <w:t>;</w:t>
      </w:r>
      <w:r w:rsidRPr="00053E73">
        <w:t xml:space="preserve"> </w:t>
      </w:r>
      <w:proofErr w:type="spellStart"/>
      <w:r w:rsidRPr="00053E73">
        <w:t>Dodonov</w:t>
      </w:r>
      <w:proofErr w:type="spellEnd"/>
      <w:r>
        <w:t>, 2012).</w:t>
      </w:r>
    </w:p>
    <w:p w:rsidR="00FE294B" w:rsidRDefault="00FE294B" w:rsidP="00FE294B">
      <w:pPr>
        <w:pStyle w:val="Texto"/>
      </w:pPr>
      <w:r>
        <w:tab/>
        <w:t xml:space="preserve">Por fim, as Interfaces são responsáveis por permitir ao usuário visualizar as informações do sistema e interagir com o mesmo </w:t>
      </w:r>
      <w:r w:rsidRPr="001F1606">
        <w:t>(CASADOMO, 2010)</w:t>
      </w:r>
      <w:r>
        <w:t>.</w:t>
      </w: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tulo2"/>
      </w:pPr>
      <w:bookmarkStart w:id="36" w:name="_Toc496649357"/>
      <w:proofErr w:type="gramStart"/>
      <w:r>
        <w:lastRenderedPageBreak/>
        <w:t>2.3 Processamento</w:t>
      </w:r>
      <w:proofErr w:type="gramEnd"/>
      <w:r>
        <w:t xml:space="preserve"> de Imagens</w:t>
      </w:r>
      <w:bookmarkEnd w:id="36"/>
    </w:p>
    <w:p w:rsidR="00FE294B" w:rsidRPr="00FE294B" w:rsidRDefault="00FE294B" w:rsidP="00FE294B"/>
    <w:p w:rsidR="00FE294B" w:rsidRDefault="00FE294B" w:rsidP="00FE294B">
      <w:pPr>
        <w:pStyle w:val="Texto"/>
      </w:pPr>
      <w:r>
        <w:tab/>
        <w:t xml:space="preserve">Processamento de imagem é qualquer tipo de processamento onde a entrada consiste em uma imagem que tem como resultado </w:t>
      </w:r>
      <w:proofErr w:type="gramStart"/>
      <w:r>
        <w:t>uma outra</w:t>
      </w:r>
      <w:proofErr w:type="gramEnd"/>
      <w:r>
        <w:t xml:space="preserve"> imagem ou algum tipo de informação. Essa área vem de Processamento de Sinais, sendo um sinal, assim como uma imagem, um suporte físico que carrega no seu interior uma informação (Albuquerque; Albuquerque).</w:t>
      </w:r>
    </w:p>
    <w:p w:rsidR="00FE294B" w:rsidRDefault="00FE294B" w:rsidP="00FE294B">
      <w:pPr>
        <w:pStyle w:val="Texto"/>
      </w:pPr>
      <w:r>
        <w:tab/>
        <w:t>Portanto, segundo (Albuquerque; Albuquerque), processar uma imagem consiste em transformá-la sucessivamente a fim de extrair sua informação mais facilmente.</w:t>
      </w:r>
    </w:p>
    <w:p w:rsidR="00FE294B" w:rsidRDefault="00FE294B" w:rsidP="00FE294B">
      <w:pPr>
        <w:pStyle w:val="Texto"/>
      </w:pPr>
    </w:p>
    <w:p w:rsidR="00FE294B" w:rsidRDefault="00FE294B" w:rsidP="00FE294B">
      <w:pPr>
        <w:pStyle w:val="Ttulo3"/>
      </w:pPr>
      <w:bookmarkStart w:id="37" w:name="_Toc496649358"/>
      <w:r>
        <w:t xml:space="preserve">2.3.1 </w:t>
      </w:r>
      <w:proofErr w:type="spellStart"/>
      <w:proofErr w:type="gramStart"/>
      <w:r>
        <w:t>OpenCV</w:t>
      </w:r>
      <w:bookmarkEnd w:id="37"/>
      <w:proofErr w:type="spellEnd"/>
      <w:proofErr w:type="gramEnd"/>
    </w:p>
    <w:p w:rsidR="00FE294B" w:rsidRPr="00FE294B" w:rsidRDefault="00FE294B" w:rsidP="00FE294B">
      <w:pPr>
        <w:pStyle w:val="Texto"/>
      </w:pPr>
    </w:p>
    <w:p w:rsidR="00FE294B" w:rsidRDefault="00FE294B" w:rsidP="00FE294B">
      <w:pPr>
        <w:pStyle w:val="Texto"/>
      </w:pPr>
      <w:r>
        <w:tab/>
      </w:r>
      <w:r w:rsidRPr="00F153D8">
        <w:t xml:space="preserve">A ferramenta </w:t>
      </w:r>
      <w:proofErr w:type="spellStart"/>
      <w:proofErr w:type="gramStart"/>
      <w:r w:rsidRPr="00F153D8">
        <w:t>OpenCV</w:t>
      </w:r>
      <w:proofErr w:type="spellEnd"/>
      <w:proofErr w:type="gramEnd"/>
      <w:r w:rsidRPr="00F153D8">
        <w:t xml:space="preserve"> (Open </w:t>
      </w:r>
      <w:proofErr w:type="spellStart"/>
      <w:r w:rsidRPr="00F153D8">
        <w:t>Source</w:t>
      </w:r>
      <w:proofErr w:type="spellEnd"/>
      <w:r w:rsidRPr="00F153D8">
        <w:t xml:space="preserve"> Computer Vision Library) é uma biblioteca</w:t>
      </w:r>
      <w:r>
        <w:t xml:space="preserve"> lançada sob uma licença BSD, o que a torna livre para uso comercial e acadêmico. Ela possui interfaces para as linguagens C, C++, </w:t>
      </w:r>
      <w:r w:rsidRPr="00F153D8">
        <w:rPr>
          <w:i/>
        </w:rPr>
        <w:t xml:space="preserve">Java </w:t>
      </w:r>
      <w:r w:rsidRPr="00F153D8">
        <w:t>e</w:t>
      </w:r>
      <w:r w:rsidRPr="00F153D8">
        <w:rPr>
          <w:i/>
        </w:rPr>
        <w:t xml:space="preserve"> Python</w:t>
      </w:r>
      <w:r>
        <w:t xml:space="preserve"> e suporta os sistemas operacionais </w:t>
      </w:r>
      <w:r>
        <w:rPr>
          <w:i/>
        </w:rPr>
        <w:t xml:space="preserve">Windows, Linux, </w:t>
      </w:r>
      <w:proofErr w:type="spellStart"/>
      <w:r>
        <w:rPr>
          <w:i/>
        </w:rPr>
        <w:t>MacOS</w:t>
      </w:r>
      <w:proofErr w:type="spellEnd"/>
      <w:r>
        <w:rPr>
          <w:i/>
        </w:rPr>
        <w:t xml:space="preserve">, </w:t>
      </w:r>
      <w:proofErr w:type="spellStart"/>
      <w:proofErr w:type="gramStart"/>
      <w:r>
        <w:rPr>
          <w:i/>
        </w:rPr>
        <w:t>iOS</w:t>
      </w:r>
      <w:proofErr w:type="spellEnd"/>
      <w:proofErr w:type="gramEnd"/>
      <w:r>
        <w:rPr>
          <w:i/>
        </w:rPr>
        <w:t xml:space="preserve"> </w:t>
      </w:r>
      <w:r>
        <w:t xml:space="preserve">e </w:t>
      </w:r>
      <w:proofErr w:type="spellStart"/>
      <w:r>
        <w:rPr>
          <w:i/>
        </w:rPr>
        <w:t>Android</w:t>
      </w:r>
      <w:proofErr w:type="spellEnd"/>
      <w:r>
        <w:rPr>
          <w:i/>
        </w:rPr>
        <w:t>.</w:t>
      </w:r>
    </w:p>
    <w:p w:rsidR="00FE294B" w:rsidRDefault="00FE294B" w:rsidP="00FE294B">
      <w:pPr>
        <w:pStyle w:val="Texto"/>
      </w:pPr>
      <w:r>
        <w:tab/>
        <w:t xml:space="preserve">As principais aplicações da biblioteca </w:t>
      </w:r>
      <w:proofErr w:type="spellStart"/>
      <w:proofErr w:type="gramStart"/>
      <w:r>
        <w:t>OpenCV</w:t>
      </w:r>
      <w:proofErr w:type="spellEnd"/>
      <w:proofErr w:type="gramEnd"/>
      <w:r>
        <w:t xml:space="preserve"> são na área de Processamento de Imagem e Visão Computacional. Possuindo mais de 2500 algoritmos </w:t>
      </w:r>
      <w:proofErr w:type="gramStart"/>
      <w:r>
        <w:t>otimizados</w:t>
      </w:r>
      <w:proofErr w:type="gramEnd"/>
      <w:r>
        <w:t xml:space="preserve"> (</w:t>
      </w:r>
      <w:hyperlink r:id="rId17" w:history="1">
        <w:r w:rsidRPr="00094A3C">
          <w:rPr>
            <w:rStyle w:val="Hyperlink"/>
          </w:rPr>
          <w:t>http://opencv.org/about.html</w:t>
        </w:r>
      </w:hyperlink>
      <w:r>
        <w:t>), essa biblioteca pode ser utilizada para detectar e reconhecer faces, identificar objetos, juntar imagens em uma panorâmica de alta resolução, modificar imagens e muitas outras aplicações.</w:t>
      </w:r>
    </w:p>
    <w:p w:rsidR="00FE294B" w:rsidRDefault="00FE294B" w:rsidP="00FE294B">
      <w:pPr>
        <w:pStyle w:val="Texto"/>
      </w:pPr>
    </w:p>
    <w:p w:rsidR="00FE294B" w:rsidRDefault="00FE294B" w:rsidP="00FE294B">
      <w:pPr>
        <w:pStyle w:val="Subsubsubtitulo"/>
      </w:pPr>
      <w:r>
        <w:t xml:space="preserve">2.3.1.1 </w:t>
      </w:r>
      <w:proofErr w:type="spellStart"/>
      <w:r>
        <w:t>Stitching</w:t>
      </w:r>
      <w:proofErr w:type="spellEnd"/>
    </w:p>
    <w:p w:rsidR="00FE294B" w:rsidRDefault="00FE294B" w:rsidP="00FE294B">
      <w:pPr>
        <w:pStyle w:val="Subsubsubtitulo"/>
      </w:pPr>
    </w:p>
    <w:p w:rsidR="00FE294B" w:rsidRPr="008C4C83" w:rsidRDefault="00FE294B" w:rsidP="00FE294B">
      <w:pPr>
        <w:pStyle w:val="Texto"/>
      </w:pPr>
      <w:r>
        <w:tab/>
        <w:t xml:space="preserve">O verbo </w:t>
      </w:r>
      <w:proofErr w:type="spellStart"/>
      <w:r>
        <w:t>to</w:t>
      </w:r>
      <w:proofErr w:type="spellEnd"/>
      <w:r>
        <w:t xml:space="preserve"> </w:t>
      </w:r>
      <w:proofErr w:type="spellStart"/>
      <w:r>
        <w:t>stitch</w:t>
      </w:r>
      <w:proofErr w:type="spellEnd"/>
      <w:r>
        <w:t xml:space="preserve">, do inglês, em tradução literal significa coser, dar pontos. Neste projeto, o conceito de </w:t>
      </w:r>
      <w:proofErr w:type="spellStart"/>
      <w:r>
        <w:t>stitching</w:t>
      </w:r>
      <w:proofErr w:type="spellEnd"/>
      <w:r>
        <w:t xml:space="preserve"> é unir imagens que possuam um grau de </w:t>
      </w:r>
      <w:proofErr w:type="spellStart"/>
      <w:r>
        <w:rPr>
          <w:i/>
        </w:rPr>
        <w:t>overlap</w:t>
      </w:r>
      <w:proofErr w:type="spellEnd"/>
      <w:r>
        <w:t xml:space="preserve"> (nesse contexto, </w:t>
      </w:r>
      <w:proofErr w:type="spellStart"/>
      <w:r>
        <w:rPr>
          <w:i/>
        </w:rPr>
        <w:t>overlap</w:t>
      </w:r>
      <w:proofErr w:type="spellEnd"/>
      <w:r>
        <w:t xml:space="preserve"> significa características compartilhadas pelas imagens) em uma só. O algoritmo utilizado é implementado na biblioteca </w:t>
      </w:r>
      <w:proofErr w:type="spellStart"/>
      <w:proofErr w:type="gramStart"/>
      <w:r>
        <w:t>OpenCV</w:t>
      </w:r>
      <w:proofErr w:type="spellEnd"/>
      <w:proofErr w:type="gramEnd"/>
      <w:r>
        <w:t>, versão 3.2.</w:t>
      </w:r>
    </w:p>
    <w:p w:rsidR="00FE294B" w:rsidRDefault="00FE294B" w:rsidP="00FE294B">
      <w:pPr>
        <w:pStyle w:val="Texto"/>
      </w:pPr>
      <w:r>
        <w:tab/>
        <w:t>Ao receber as imagens como entrada, o algoritmo vai extrair as características SIFT (</w:t>
      </w:r>
      <w:proofErr w:type="spellStart"/>
      <w:r w:rsidRPr="009E197D">
        <w:t>Scale-invariant</w:t>
      </w:r>
      <w:proofErr w:type="spellEnd"/>
      <w:r w:rsidRPr="009E197D">
        <w:t xml:space="preserve"> </w:t>
      </w:r>
      <w:proofErr w:type="spellStart"/>
      <w:r w:rsidRPr="009E197D">
        <w:t>feature</w:t>
      </w:r>
      <w:proofErr w:type="spellEnd"/>
      <w:r w:rsidRPr="009E197D">
        <w:t xml:space="preserve"> </w:t>
      </w:r>
      <w:proofErr w:type="spellStart"/>
      <w:r w:rsidRPr="009E197D">
        <w:t>transform</w:t>
      </w:r>
      <w:proofErr w:type="spellEnd"/>
      <w:r>
        <w:t xml:space="preserve">), encontrar os </w:t>
      </w:r>
      <w:r>
        <w:rPr>
          <w:i/>
        </w:rPr>
        <w:t xml:space="preserve">k </w:t>
      </w:r>
      <w:r>
        <w:t xml:space="preserve">vizinhos mais próximos pra cada característica extraída usando uma árvore k-d e então, para cada imagem: selecionar </w:t>
      </w:r>
      <w:r w:rsidRPr="00D6495B">
        <w:rPr>
          <w:i/>
        </w:rPr>
        <w:t>m</w:t>
      </w:r>
      <w:r>
        <w:t xml:space="preserve"> imagens candidatas que </w:t>
      </w:r>
      <w:r>
        <w:lastRenderedPageBreak/>
        <w:t xml:space="preserve">possuem o maior número de característica que combinam com a imagem; encontrar combinações de característica que sejam geometricamente consistentes e utilizar RANSAC (método iterativo para estimar parâmetros de um modelo matemático de um conjunto de dados observados que possuam </w:t>
      </w:r>
      <w:proofErr w:type="spellStart"/>
      <w:r>
        <w:rPr>
          <w:i/>
        </w:rPr>
        <w:t>outliers</w:t>
      </w:r>
      <w:proofErr w:type="spellEnd"/>
      <w:r>
        <w:t xml:space="preserve">) para resolver a homografia entre um par de imagens; encontrar componentes conectados de imagens que combinam e para cada componente conectado: Executar </w:t>
      </w:r>
      <w:proofErr w:type="spellStart"/>
      <w:r>
        <w:rPr>
          <w:i/>
        </w:rPr>
        <w:t>bundle</w:t>
      </w:r>
      <w:proofErr w:type="spellEnd"/>
      <w:r>
        <w:rPr>
          <w:i/>
        </w:rPr>
        <w:t xml:space="preserve"> </w:t>
      </w:r>
      <w:proofErr w:type="spellStart"/>
      <w:r>
        <w:rPr>
          <w:i/>
        </w:rPr>
        <w:t>adjustment</w:t>
      </w:r>
      <w:proofErr w:type="spellEnd"/>
      <w:r>
        <w:rPr>
          <w:i/>
        </w:rPr>
        <w:t xml:space="preserve"> </w:t>
      </w:r>
      <w:r>
        <w:t>para resolver as rotações θ</w:t>
      </w:r>
      <w:proofErr w:type="gramStart"/>
      <w:r>
        <w:rPr>
          <w:vertAlign w:val="subscript"/>
        </w:rPr>
        <w:t>1</w:t>
      </w:r>
      <w:proofErr w:type="gramEnd"/>
      <w:r>
        <w:t>, θ</w:t>
      </w:r>
      <w:r>
        <w:rPr>
          <w:vertAlign w:val="subscript"/>
        </w:rPr>
        <w:t>2</w:t>
      </w:r>
      <w:r>
        <w:t>,</w:t>
      </w:r>
      <w:r>
        <w:rPr>
          <w:vertAlign w:val="subscript"/>
        </w:rPr>
        <w:t xml:space="preserve"> </w:t>
      </w:r>
      <w:r>
        <w:t>θ</w:t>
      </w:r>
      <w:r>
        <w:rPr>
          <w:vertAlign w:val="subscript"/>
        </w:rPr>
        <w:t>3</w:t>
      </w:r>
      <w:r>
        <w:t xml:space="preserve"> e comprimento focal </w:t>
      </w:r>
      <w:r>
        <w:rPr>
          <w:i/>
        </w:rPr>
        <w:t xml:space="preserve">f </w:t>
      </w:r>
      <w:r>
        <w:t xml:space="preserve">de todas as câmeras e </w:t>
      </w:r>
      <w:proofErr w:type="spellStart"/>
      <w:r>
        <w:t>renderizar</w:t>
      </w:r>
      <w:proofErr w:type="spellEnd"/>
      <w:r>
        <w:t xml:space="preserve"> a panorama usando </w:t>
      </w:r>
      <w:proofErr w:type="spellStart"/>
      <w:r>
        <w:rPr>
          <w:i/>
        </w:rPr>
        <w:t>multi-band</w:t>
      </w:r>
      <w:proofErr w:type="spellEnd"/>
      <w:r>
        <w:rPr>
          <w:i/>
        </w:rPr>
        <w:t xml:space="preserve"> </w:t>
      </w:r>
      <w:proofErr w:type="spellStart"/>
      <w:r>
        <w:rPr>
          <w:i/>
        </w:rPr>
        <w:t>blending</w:t>
      </w:r>
      <w:proofErr w:type="spellEnd"/>
      <w:r>
        <w:rPr>
          <w:i/>
        </w:rPr>
        <w:t xml:space="preserve"> </w:t>
      </w:r>
      <w:r w:rsidR="004E127B">
        <w:t xml:space="preserve">(Brown; </w:t>
      </w:r>
      <w:proofErr w:type="spellStart"/>
      <w:r w:rsidR="004E127B">
        <w:t>Lowe</w:t>
      </w:r>
      <w:proofErr w:type="spellEnd"/>
      <w:r w:rsidR="004E127B">
        <w:t>, 2007). A</w:t>
      </w:r>
      <w:r>
        <w:t xml:space="preserve"> </w:t>
      </w:r>
      <w:r w:rsidR="004E127B">
        <w:fldChar w:fldCharType="begin"/>
      </w:r>
      <w:r w:rsidR="004E127B">
        <w:instrText xml:space="preserve"> REF _Ref496116574 \h </w:instrText>
      </w:r>
      <w:r w:rsidR="004E127B">
        <w:fldChar w:fldCharType="separate"/>
      </w:r>
      <w:r w:rsidR="00A61D9C">
        <w:t xml:space="preserve">Figura </w:t>
      </w:r>
      <w:r w:rsidR="00A61D9C">
        <w:rPr>
          <w:noProof/>
        </w:rPr>
        <w:t>2</w:t>
      </w:r>
      <w:r w:rsidR="004E127B">
        <w:fldChar w:fldCharType="end"/>
      </w:r>
      <w:r>
        <w:t xml:space="preserve"> e </w:t>
      </w:r>
      <w:r w:rsidR="004E127B">
        <w:fldChar w:fldCharType="begin"/>
      </w:r>
      <w:r w:rsidR="004E127B">
        <w:instrText xml:space="preserve"> REF _Ref496116582 \h </w:instrText>
      </w:r>
      <w:r w:rsidR="004E127B">
        <w:fldChar w:fldCharType="separate"/>
      </w:r>
      <w:r w:rsidR="00A61D9C">
        <w:t xml:space="preserve">Figura </w:t>
      </w:r>
      <w:r w:rsidR="00A61D9C">
        <w:rPr>
          <w:noProof/>
        </w:rPr>
        <w:t>3</w:t>
      </w:r>
      <w:r w:rsidR="004E127B">
        <w:fldChar w:fldCharType="end"/>
      </w:r>
      <w:r>
        <w:t xml:space="preserve"> ilustram o algoritmo apresentado nessa seção.</w:t>
      </w:r>
    </w:p>
    <w:p w:rsidR="00FE294B" w:rsidRDefault="00FE294B" w:rsidP="00FE294B">
      <w:pPr>
        <w:pStyle w:val="Texto"/>
        <w:keepNext/>
        <w:jc w:val="center"/>
      </w:pPr>
      <w:r>
        <w:rPr>
          <w:noProof/>
        </w:rPr>
        <w:lastRenderedPageBreak/>
        <w:drawing>
          <wp:inline distT="0" distB="0" distL="0" distR="0" wp14:anchorId="746DAA03" wp14:editId="2E20208A">
            <wp:extent cx="5554059" cy="7277100"/>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7370" cy="7281438"/>
                    </a:xfrm>
                    <a:prstGeom prst="rect">
                      <a:avLst/>
                    </a:prstGeom>
                    <a:noFill/>
                    <a:ln>
                      <a:noFill/>
                    </a:ln>
                  </pic:spPr>
                </pic:pic>
              </a:graphicData>
            </a:graphic>
          </wp:inline>
        </w:drawing>
      </w:r>
    </w:p>
    <w:p w:rsidR="00756536" w:rsidRPr="00756536" w:rsidRDefault="00FE294B" w:rsidP="00756536">
      <w:pPr>
        <w:pStyle w:val="Legenda"/>
        <w:jc w:val="center"/>
      </w:pPr>
      <w:bookmarkStart w:id="38" w:name="_Ref496116574"/>
      <w:bookmarkStart w:id="39" w:name="_Toc496649378"/>
      <w:r>
        <w:t xml:space="preserve">Figura </w:t>
      </w:r>
      <w:r>
        <w:fldChar w:fldCharType="begin"/>
      </w:r>
      <w:r>
        <w:instrText xml:space="preserve"> SEQ Figura \* ARABIC </w:instrText>
      </w:r>
      <w:r>
        <w:fldChar w:fldCharType="separate"/>
      </w:r>
      <w:r w:rsidR="004D3C5D">
        <w:rPr>
          <w:noProof/>
        </w:rPr>
        <w:t>2</w:t>
      </w:r>
      <w:r>
        <w:fldChar w:fldCharType="end"/>
      </w:r>
      <w:bookmarkEnd w:id="38"/>
      <w:r>
        <w:t xml:space="preserve"> - Ilust</w:t>
      </w:r>
      <w:r w:rsidR="00756536">
        <w:t xml:space="preserve">ração do processo de </w:t>
      </w:r>
      <w:proofErr w:type="spellStart"/>
      <w:r w:rsidR="00756536">
        <w:t>stitching</w:t>
      </w:r>
      <w:proofErr w:type="spellEnd"/>
      <w:r w:rsidR="00756536">
        <w:t>.</w:t>
      </w:r>
      <w:bookmarkEnd w:id="39"/>
    </w:p>
    <w:p w:rsidR="00756536" w:rsidRPr="00756536" w:rsidRDefault="00756536" w:rsidP="00756536">
      <w:pPr>
        <w:pStyle w:val="Legenda"/>
      </w:pPr>
      <w:r>
        <w:tab/>
      </w:r>
      <w:r>
        <w:tab/>
      </w:r>
      <w:r>
        <w:tab/>
      </w:r>
      <w:r>
        <w:tab/>
      </w:r>
      <w:r w:rsidRPr="00BC6148">
        <w:t>Fonte http://matthewalunbrown.com/papers/ijcv2007.pdf</w:t>
      </w:r>
    </w:p>
    <w:p w:rsidR="00FE294B" w:rsidRDefault="00FE294B" w:rsidP="00FE294B">
      <w:pPr>
        <w:pStyle w:val="Texto"/>
        <w:keepNext/>
        <w:jc w:val="center"/>
      </w:pPr>
      <w:r>
        <w:rPr>
          <w:noProof/>
        </w:rPr>
        <w:lastRenderedPageBreak/>
        <w:drawing>
          <wp:inline distT="0" distB="0" distL="0" distR="0" wp14:anchorId="218D13E5" wp14:editId="3C40EFCA">
            <wp:extent cx="5829300" cy="3276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00" cy="3276600"/>
                    </a:xfrm>
                    <a:prstGeom prst="rect">
                      <a:avLst/>
                    </a:prstGeom>
                    <a:noFill/>
                    <a:ln>
                      <a:noFill/>
                    </a:ln>
                  </pic:spPr>
                </pic:pic>
              </a:graphicData>
            </a:graphic>
          </wp:inline>
        </w:drawing>
      </w:r>
    </w:p>
    <w:p w:rsidR="00FE294B" w:rsidRDefault="00FE294B" w:rsidP="00FE294B">
      <w:pPr>
        <w:pStyle w:val="Legenda"/>
        <w:jc w:val="center"/>
      </w:pPr>
      <w:bookmarkStart w:id="40" w:name="_Ref496116582"/>
      <w:bookmarkStart w:id="41" w:name="_Toc496649379"/>
      <w:r>
        <w:t xml:space="preserve">Figura </w:t>
      </w:r>
      <w:r>
        <w:fldChar w:fldCharType="begin"/>
      </w:r>
      <w:r>
        <w:instrText xml:space="preserve"> SEQ Figura \* ARABIC </w:instrText>
      </w:r>
      <w:r>
        <w:fldChar w:fldCharType="separate"/>
      </w:r>
      <w:r w:rsidR="004D3C5D">
        <w:rPr>
          <w:noProof/>
        </w:rPr>
        <w:t>3</w:t>
      </w:r>
      <w:r>
        <w:fldChar w:fldCharType="end"/>
      </w:r>
      <w:bookmarkEnd w:id="40"/>
      <w:r>
        <w:t xml:space="preserve">- Imagem resultado após o </w:t>
      </w:r>
      <w:proofErr w:type="spellStart"/>
      <w:r>
        <w:t>stitching</w:t>
      </w:r>
      <w:proofErr w:type="spellEnd"/>
      <w:r>
        <w:t>.</w:t>
      </w:r>
      <w:bookmarkEnd w:id="41"/>
      <w:r>
        <w:t xml:space="preserve"> </w:t>
      </w:r>
    </w:p>
    <w:p w:rsidR="00756536" w:rsidRPr="00756536" w:rsidRDefault="00756536" w:rsidP="00756536">
      <w:pPr>
        <w:pStyle w:val="Legenda"/>
      </w:pPr>
      <w:r>
        <w:tab/>
      </w:r>
      <w:r>
        <w:tab/>
      </w:r>
      <w:r>
        <w:tab/>
      </w:r>
      <w:r>
        <w:tab/>
      </w:r>
      <w:r w:rsidRPr="004B1598">
        <w:t>Fonte http://matthewalunbrown.com/papers/ijcv2007.pdf</w:t>
      </w:r>
    </w:p>
    <w:p w:rsidR="00FE294B" w:rsidRDefault="00FE294B" w:rsidP="00FE294B">
      <w:pPr>
        <w:pStyle w:val="Texto"/>
      </w:pPr>
    </w:p>
    <w:p w:rsidR="00FE294B" w:rsidRDefault="00FE294B" w:rsidP="00FE294B">
      <w:pPr>
        <w:pStyle w:val="Ttulo3"/>
      </w:pPr>
      <w:bookmarkStart w:id="42" w:name="_Toc496649359"/>
      <w:r>
        <w:t>2.3.2 Espaço de Cores</w:t>
      </w:r>
      <w:bookmarkEnd w:id="42"/>
    </w:p>
    <w:p w:rsidR="00FE294B" w:rsidRDefault="00FE294B" w:rsidP="00FE294B">
      <w:pPr>
        <w:pStyle w:val="Subsubtitulo"/>
      </w:pPr>
    </w:p>
    <w:p w:rsidR="00FE294B" w:rsidRDefault="00FE294B" w:rsidP="00FE294B">
      <w:pPr>
        <w:pStyle w:val="Texto"/>
      </w:pPr>
      <w:r>
        <w:tab/>
        <w:t>O espaço de cores é um espaço geométrico de três dimensões com eixos definidos de tal forma que possa representar todas as cores que são percebidas por humanos ou outros animais (</w:t>
      </w:r>
      <w:proofErr w:type="spellStart"/>
      <w:r w:rsidRPr="000C085F">
        <w:t>Kuehni</w:t>
      </w:r>
      <w:proofErr w:type="spellEnd"/>
      <w:r>
        <w:t>, 2003). Nesse espaço, cada cor é representada por um ponto.</w:t>
      </w:r>
    </w:p>
    <w:p w:rsidR="00FE294B" w:rsidRDefault="00FE294B" w:rsidP="00FE294B">
      <w:pPr>
        <w:pStyle w:val="Texto"/>
      </w:pPr>
      <w:r>
        <w:tab/>
        <w:t xml:space="preserve">A razão do espaço de cores ser representado em três dimensões é o fato </w:t>
      </w:r>
      <w:proofErr w:type="gramStart"/>
      <w:r>
        <w:t>da cor ser</w:t>
      </w:r>
      <w:proofErr w:type="gramEnd"/>
      <w:r>
        <w:t xml:space="preserve"> uma sensação criada em resposta a excitação do nosso sistema visual pela luz quando ela incide sobre a retina dos nossos olhos. Como a retina humana possui três tipos de células fotorreceptoras, chamadas de cones, a cor pode ser representada por um vetor de três componentes (</w:t>
      </w:r>
      <w:proofErr w:type="spellStart"/>
      <w:r>
        <w:t>Plataniotis</w:t>
      </w:r>
      <w:proofErr w:type="spellEnd"/>
      <w:r>
        <w:t xml:space="preserve">; </w:t>
      </w:r>
      <w:proofErr w:type="spellStart"/>
      <w:r w:rsidRPr="00692BD3">
        <w:t>Venetsanopoulos</w:t>
      </w:r>
      <w:proofErr w:type="spellEnd"/>
      <w:r>
        <w:t>, 2000).</w:t>
      </w:r>
    </w:p>
    <w:p w:rsidR="00FE294B" w:rsidRDefault="00FE294B" w:rsidP="00FE294B">
      <w:pPr>
        <w:pStyle w:val="Texto"/>
      </w:pPr>
    </w:p>
    <w:p w:rsidR="00756536" w:rsidRDefault="00756536" w:rsidP="00FE294B">
      <w:pPr>
        <w:pStyle w:val="Subsubsubtitulo"/>
      </w:pPr>
    </w:p>
    <w:p w:rsidR="00756536" w:rsidRDefault="00756536" w:rsidP="00FE294B">
      <w:pPr>
        <w:pStyle w:val="Subsubsubtitulo"/>
      </w:pPr>
    </w:p>
    <w:p w:rsidR="00756536" w:rsidRDefault="00756536" w:rsidP="00FE294B">
      <w:pPr>
        <w:pStyle w:val="Subsubsubtitulo"/>
      </w:pPr>
    </w:p>
    <w:p w:rsidR="00FE294B" w:rsidRDefault="00FE294B" w:rsidP="00FE294B">
      <w:pPr>
        <w:pStyle w:val="Subsubsubtitulo"/>
      </w:pPr>
      <w:r>
        <w:lastRenderedPageBreak/>
        <w:t>2.3.2.1 Espaço RGB</w:t>
      </w:r>
    </w:p>
    <w:p w:rsidR="00FE294B" w:rsidRDefault="00FE294B" w:rsidP="00FE294B">
      <w:pPr>
        <w:pStyle w:val="Texto"/>
      </w:pPr>
      <w:r>
        <w:tab/>
        <w:t xml:space="preserve">O espaço de cor RGB é um modelo de cor aditivo baseado nas três cores primarias: </w:t>
      </w:r>
      <w:proofErr w:type="spellStart"/>
      <w:r>
        <w:t>Red</w:t>
      </w:r>
      <w:proofErr w:type="spellEnd"/>
      <w:r>
        <w:t xml:space="preserve"> (Vermelho), Green (Verde) e Blue (Azul). Ele é o modelo mais utilizado em meios digitais</w:t>
      </w:r>
      <w:proofErr w:type="gramStart"/>
      <w:r>
        <w:t xml:space="preserve"> pois</w:t>
      </w:r>
      <w:proofErr w:type="gramEnd"/>
      <w:r>
        <w:t xml:space="preserve"> a combinações de suas cores primarias reproduz a grande maioria do espaço de cores humano.</w:t>
      </w:r>
    </w:p>
    <w:p w:rsidR="00FE294B" w:rsidRDefault="00FE294B" w:rsidP="00FE294B">
      <w:pPr>
        <w:pStyle w:val="Texto"/>
      </w:pPr>
      <w:r>
        <w:tab/>
        <w:t xml:space="preserve">A representação de uma cor é dada por um número que indica o quanto de cada cor primária está presente. Na </w:t>
      </w:r>
      <w:r w:rsidR="004E127B">
        <w:fldChar w:fldCharType="begin"/>
      </w:r>
      <w:r w:rsidR="004E127B">
        <w:instrText xml:space="preserve"> REF _Ref496116596 \h </w:instrText>
      </w:r>
      <w:r w:rsidR="004E127B">
        <w:fldChar w:fldCharType="separate"/>
      </w:r>
      <w:r w:rsidR="00A61D9C">
        <w:t xml:space="preserve">Figura </w:t>
      </w:r>
      <w:r w:rsidR="00A61D9C">
        <w:rPr>
          <w:noProof/>
        </w:rPr>
        <w:t>4</w:t>
      </w:r>
      <w:r w:rsidR="004E127B">
        <w:fldChar w:fldCharType="end"/>
      </w:r>
      <w:r>
        <w:t xml:space="preserve">, os valores de R, G e B estão normalizados e variam entre </w:t>
      </w:r>
      <w:proofErr w:type="gramStart"/>
      <w:r>
        <w:t>0</w:t>
      </w:r>
      <w:proofErr w:type="gramEnd"/>
      <w:r>
        <w:t xml:space="preserve"> e 1:</w:t>
      </w:r>
    </w:p>
    <w:p w:rsidR="00FE294B" w:rsidRDefault="00FE294B" w:rsidP="00FE294B">
      <w:pPr>
        <w:pStyle w:val="Texto"/>
      </w:pPr>
    </w:p>
    <w:p w:rsidR="00FE294B" w:rsidRDefault="00FE294B" w:rsidP="0083708E">
      <w:pPr>
        <w:pStyle w:val="Texto"/>
        <w:keepNext/>
        <w:jc w:val="center"/>
      </w:pPr>
      <w:r>
        <w:rPr>
          <w:noProof/>
        </w:rPr>
        <w:drawing>
          <wp:inline distT="0" distB="0" distL="0" distR="0" wp14:anchorId="223BE9AF" wp14:editId="6F80951F">
            <wp:extent cx="3705225" cy="3267075"/>
            <wp:effectExtent l="0" t="0" r="9525" b="9525"/>
            <wp:docPr id="9" name="Imagem 9" descr="http://www.ufrgs.br/engcart/PDASR/image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frgs.br/engcart/PDASR/imagem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5225" cy="3267075"/>
                    </a:xfrm>
                    <a:prstGeom prst="rect">
                      <a:avLst/>
                    </a:prstGeom>
                    <a:noFill/>
                    <a:ln>
                      <a:noFill/>
                    </a:ln>
                  </pic:spPr>
                </pic:pic>
              </a:graphicData>
            </a:graphic>
          </wp:inline>
        </w:drawing>
      </w:r>
    </w:p>
    <w:p w:rsidR="00FE294B" w:rsidRDefault="00FE294B" w:rsidP="00756536">
      <w:pPr>
        <w:pStyle w:val="Legenda"/>
        <w:jc w:val="center"/>
      </w:pPr>
      <w:bookmarkStart w:id="43" w:name="_Ref496116596"/>
      <w:bookmarkStart w:id="44" w:name="_Toc496649380"/>
      <w:r>
        <w:t xml:space="preserve">Figura </w:t>
      </w:r>
      <w:r>
        <w:fldChar w:fldCharType="begin"/>
      </w:r>
      <w:r>
        <w:instrText xml:space="preserve"> SEQ Figura \* ARABIC </w:instrText>
      </w:r>
      <w:r>
        <w:fldChar w:fldCharType="separate"/>
      </w:r>
      <w:r w:rsidR="004D3C5D">
        <w:rPr>
          <w:noProof/>
        </w:rPr>
        <w:t>4</w:t>
      </w:r>
      <w:r>
        <w:fldChar w:fldCharType="end"/>
      </w:r>
      <w:bookmarkEnd w:id="43"/>
      <w:r>
        <w:t xml:space="preserve"> - Representação do modelo RGB com valores entre </w:t>
      </w:r>
      <w:proofErr w:type="gramStart"/>
      <w:r>
        <w:t>0</w:t>
      </w:r>
      <w:proofErr w:type="gramEnd"/>
      <w:r>
        <w:t xml:space="preserve"> e 1.</w:t>
      </w:r>
      <w:bookmarkEnd w:id="44"/>
    </w:p>
    <w:p w:rsidR="00756536" w:rsidRPr="00756536" w:rsidRDefault="00756536" w:rsidP="00756536">
      <w:pPr>
        <w:pStyle w:val="Legenda"/>
        <w:jc w:val="center"/>
      </w:pPr>
      <w:r w:rsidRPr="00870829">
        <w:t>Fonte: http://www.ufrgs.br/engcart/PDASR/formcor.html</w:t>
      </w:r>
    </w:p>
    <w:p w:rsidR="00FE294B" w:rsidRDefault="00FE294B" w:rsidP="00FE294B">
      <w:pPr>
        <w:pStyle w:val="Texto"/>
      </w:pPr>
    </w:p>
    <w:p w:rsidR="00FE294B" w:rsidRDefault="00FE294B" w:rsidP="00FE294B">
      <w:pPr>
        <w:pStyle w:val="Texto"/>
      </w:pPr>
      <w:r>
        <w:tab/>
        <w:t xml:space="preserve">Quando pensamos na representação de uma cor no modelo RGB em computadores, o valor de cada cor varia entre </w:t>
      </w:r>
      <w:proofErr w:type="gramStart"/>
      <w:r>
        <w:t>0</w:t>
      </w:r>
      <w:proofErr w:type="gramEnd"/>
      <w:r>
        <w:t xml:space="preserve"> e 255, sendo 255 o valor máximo que um byte (8 bits) pode armazenar.</w:t>
      </w:r>
      <w:r w:rsidR="004E127B">
        <w:t xml:space="preserve"> Na </w:t>
      </w:r>
      <w:r w:rsidR="004E127B">
        <w:fldChar w:fldCharType="begin"/>
      </w:r>
      <w:r w:rsidR="004E127B">
        <w:instrText xml:space="preserve"> REF _Ref496116626 \h </w:instrText>
      </w:r>
      <w:r w:rsidR="004E127B">
        <w:fldChar w:fldCharType="separate"/>
      </w:r>
      <w:r w:rsidR="00A61D9C">
        <w:t xml:space="preserve">Figura </w:t>
      </w:r>
      <w:r w:rsidR="00A61D9C">
        <w:rPr>
          <w:noProof/>
        </w:rPr>
        <w:t>5</w:t>
      </w:r>
      <w:r w:rsidR="004E127B">
        <w:fldChar w:fldCharType="end"/>
      </w:r>
      <w:r w:rsidR="004E127B">
        <w:t xml:space="preserve"> temos os valores R, G e B variando entre </w:t>
      </w:r>
      <w:proofErr w:type="gramStart"/>
      <w:r w:rsidR="004E127B">
        <w:t>0</w:t>
      </w:r>
      <w:proofErr w:type="gramEnd"/>
      <w:r w:rsidR="004E127B">
        <w:t xml:space="preserve"> e 255.</w:t>
      </w:r>
    </w:p>
    <w:p w:rsidR="0083708E" w:rsidRDefault="0083708E" w:rsidP="00FE294B">
      <w:pPr>
        <w:pStyle w:val="Texto"/>
      </w:pPr>
    </w:p>
    <w:p w:rsidR="0083708E" w:rsidRDefault="00FE294B" w:rsidP="0083708E">
      <w:pPr>
        <w:pStyle w:val="Texto"/>
        <w:keepNext/>
        <w:jc w:val="center"/>
      </w:pPr>
      <w:r>
        <w:rPr>
          <w:noProof/>
        </w:rPr>
        <w:lastRenderedPageBreak/>
        <w:drawing>
          <wp:inline distT="0" distB="0" distL="0" distR="0" wp14:anchorId="32E5A918" wp14:editId="2F94C7AD">
            <wp:extent cx="3047579" cy="2000749"/>
            <wp:effectExtent l="0" t="0" r="635" b="0"/>
            <wp:docPr id="10" name="Imagem 10" descr="http://xstitch.zachrattner.com/Images/RGB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stitch.zachrattner.com/Images/RGBCub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4814" cy="2031759"/>
                    </a:xfrm>
                    <a:prstGeom prst="rect">
                      <a:avLst/>
                    </a:prstGeom>
                    <a:noFill/>
                    <a:ln>
                      <a:noFill/>
                    </a:ln>
                  </pic:spPr>
                </pic:pic>
              </a:graphicData>
            </a:graphic>
          </wp:inline>
        </w:drawing>
      </w:r>
    </w:p>
    <w:p w:rsidR="00FE294B" w:rsidRDefault="0083708E" w:rsidP="0083708E">
      <w:pPr>
        <w:pStyle w:val="Legenda"/>
        <w:jc w:val="center"/>
      </w:pPr>
      <w:bookmarkStart w:id="45" w:name="_Ref496116626"/>
      <w:bookmarkStart w:id="46" w:name="_Toc496649381"/>
      <w:r>
        <w:t xml:space="preserve">Figura </w:t>
      </w:r>
      <w:r>
        <w:fldChar w:fldCharType="begin"/>
      </w:r>
      <w:r>
        <w:instrText xml:space="preserve"> SEQ Figura \* ARABIC </w:instrText>
      </w:r>
      <w:r>
        <w:fldChar w:fldCharType="separate"/>
      </w:r>
      <w:r w:rsidR="004D3C5D">
        <w:rPr>
          <w:noProof/>
        </w:rPr>
        <w:t>5</w:t>
      </w:r>
      <w:r>
        <w:fldChar w:fldCharType="end"/>
      </w:r>
      <w:bookmarkEnd w:id="45"/>
      <w:r>
        <w:t xml:space="preserve"> - </w:t>
      </w:r>
      <w:r w:rsidRPr="00CC458A">
        <w:t>Representação do mo</w:t>
      </w:r>
      <w:r>
        <w:t xml:space="preserve">delo RGB com valores entre </w:t>
      </w:r>
      <w:proofErr w:type="gramStart"/>
      <w:r>
        <w:t>0</w:t>
      </w:r>
      <w:proofErr w:type="gramEnd"/>
      <w:r>
        <w:t xml:space="preserve"> e 255</w:t>
      </w:r>
      <w:r w:rsidRPr="00CC458A">
        <w:t>.</w:t>
      </w:r>
      <w:bookmarkEnd w:id="46"/>
      <w:r w:rsidRPr="00CC458A">
        <w:t xml:space="preserve"> </w:t>
      </w:r>
    </w:p>
    <w:p w:rsidR="00756536" w:rsidRPr="00756536" w:rsidRDefault="00756536" w:rsidP="00756536">
      <w:pPr>
        <w:pStyle w:val="Legenda"/>
        <w:jc w:val="center"/>
      </w:pPr>
      <w:r w:rsidRPr="00CC458A">
        <w:t>Fonte: http://www.ufrgs.br/engcart/PDASR/formcor.html</w:t>
      </w:r>
    </w:p>
    <w:p w:rsidR="00FE294B" w:rsidRDefault="00FE294B" w:rsidP="00FE294B">
      <w:pPr>
        <w:pStyle w:val="Subsubsubtitulo"/>
      </w:pPr>
    </w:p>
    <w:p w:rsidR="00FE294B" w:rsidRDefault="00FE294B" w:rsidP="00FE294B">
      <w:pPr>
        <w:pStyle w:val="Subsubsubtitulo"/>
      </w:pPr>
      <w:r>
        <w:t>2.3.2.1 Espaço HSV</w:t>
      </w:r>
    </w:p>
    <w:p w:rsidR="0083708E" w:rsidRDefault="0083708E" w:rsidP="00FE294B">
      <w:pPr>
        <w:pStyle w:val="Subsubsubtitulo"/>
      </w:pPr>
    </w:p>
    <w:p w:rsidR="00FE294B" w:rsidRDefault="00FE294B" w:rsidP="00FE294B">
      <w:pPr>
        <w:pStyle w:val="Texto"/>
      </w:pPr>
      <w:r>
        <w:tab/>
        <w:t xml:space="preserve">Embora o espaço RGB seja o mais utilizado para representações digitais de cores, ele não representa de maneira exata a maneira que as cores são percebidas pelo olho humano. A sigla HSV significa </w:t>
      </w:r>
      <w:proofErr w:type="spellStart"/>
      <w:r>
        <w:t>Hue</w:t>
      </w:r>
      <w:proofErr w:type="spellEnd"/>
      <w:r>
        <w:t xml:space="preserve"> (tonalidade), </w:t>
      </w:r>
      <w:proofErr w:type="spellStart"/>
      <w:r>
        <w:t>Saturation</w:t>
      </w:r>
      <w:proofErr w:type="spellEnd"/>
      <w:r>
        <w:t xml:space="preserve"> (Saturação) e </w:t>
      </w:r>
      <w:proofErr w:type="spellStart"/>
      <w:r>
        <w:t>Value</w:t>
      </w:r>
      <w:proofErr w:type="spellEnd"/>
      <w:r>
        <w:t xml:space="preserve"> (Valor). Uma das vantagens desse modelo é separar informação cromática (Tonalidade e Saturação) da informação acromática (Valor) (</w:t>
      </w:r>
      <w:proofErr w:type="spellStart"/>
      <w:r>
        <w:t>Loesdau</w:t>
      </w:r>
      <w:proofErr w:type="spellEnd"/>
      <w:r>
        <w:t xml:space="preserve">; </w:t>
      </w:r>
      <w:proofErr w:type="spellStart"/>
      <w:r>
        <w:t>Chabrier</w:t>
      </w:r>
      <w:proofErr w:type="spellEnd"/>
      <w:r>
        <w:t xml:space="preserve">; </w:t>
      </w:r>
      <w:proofErr w:type="spellStart"/>
      <w:r>
        <w:t>Gabillon</w:t>
      </w:r>
      <w:proofErr w:type="spellEnd"/>
      <w:r>
        <w:t>, 2014).</w:t>
      </w:r>
    </w:p>
    <w:p w:rsidR="00FE294B" w:rsidRDefault="00FE294B" w:rsidP="00FE294B">
      <w:pPr>
        <w:pStyle w:val="Texto"/>
      </w:pPr>
      <w:r>
        <w:tab/>
        <w:t xml:space="preserve">A Tonalidade é responsável por definir a cor do objeto, ela representa a medida do comprimento de onda médio da luz que ele reflete. </w:t>
      </w:r>
      <w:r w:rsidRPr="00EE3D87">
        <w:t xml:space="preserve">Seus valores vão de </w:t>
      </w:r>
      <w:proofErr w:type="gramStart"/>
      <w:r w:rsidRPr="00EE3D87">
        <w:t>0</w:t>
      </w:r>
      <w:proofErr w:type="gramEnd"/>
      <w:r w:rsidRPr="00EE3D87">
        <w:t xml:space="preserve"> a 360º (</w:t>
      </w:r>
      <w:hyperlink r:id="rId22" w:history="1">
        <w:r w:rsidRPr="004B3F3C">
          <w:rPr>
            <w:rStyle w:val="Hyperlink"/>
          </w:rPr>
          <w:t>http://www.ufrgs.br/engcart/PDASR/formcor.html</w:t>
        </w:r>
      </w:hyperlink>
      <w:r>
        <w:t>)</w:t>
      </w:r>
      <w:r w:rsidRPr="00EE3D87">
        <w:t>.</w:t>
      </w:r>
    </w:p>
    <w:p w:rsidR="00FE294B" w:rsidRPr="00682851" w:rsidRDefault="00FE294B" w:rsidP="00FE294B">
      <w:pPr>
        <w:pStyle w:val="Texto"/>
        <w:rPr>
          <w:u w:val="single"/>
        </w:rPr>
      </w:pPr>
      <w:r>
        <w:tab/>
        <w:t>A Saturação representa a “pureza” da cor. Quanto menor o valor, mais acinzentada fica a imagem. E por fim, o Valor representa o brilho da cor. Ambos os valores vão de 0 a 1.</w:t>
      </w:r>
      <w:r w:rsidR="0083708E">
        <w:t xml:space="preserve"> A </w:t>
      </w:r>
      <w:r w:rsidR="004E127B">
        <w:fldChar w:fldCharType="begin"/>
      </w:r>
      <w:r w:rsidR="004E127B">
        <w:instrText xml:space="preserve"> REF _Ref496116666 \h </w:instrText>
      </w:r>
      <w:r w:rsidR="004E127B">
        <w:fldChar w:fldCharType="separate"/>
      </w:r>
      <w:r w:rsidR="00A61D9C">
        <w:t xml:space="preserve">Figura </w:t>
      </w:r>
      <w:r w:rsidR="00A61D9C">
        <w:rPr>
          <w:noProof/>
        </w:rPr>
        <w:t>6</w:t>
      </w:r>
      <w:r w:rsidR="004E127B">
        <w:fldChar w:fldCharType="end"/>
      </w:r>
      <w:r w:rsidR="0083708E">
        <w:t xml:space="preserve"> contém representações do espaço apresentado nessa seção.</w:t>
      </w:r>
    </w:p>
    <w:p w:rsidR="00FE294B" w:rsidRDefault="00FE294B" w:rsidP="00FE294B">
      <w:pPr>
        <w:pStyle w:val="Texto"/>
      </w:pPr>
    </w:p>
    <w:p w:rsidR="00FE294B" w:rsidRDefault="00FE294B"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FE294B" w:rsidRDefault="0083708E" w:rsidP="00756536">
      <w:pPr>
        <w:pStyle w:val="Texto"/>
        <w:jc w:val="center"/>
      </w:pPr>
      <w:r>
        <w:rPr>
          <w:noProof/>
        </w:rPr>
        <w:lastRenderedPageBreak/>
        <mc:AlternateContent>
          <mc:Choice Requires="wps">
            <w:drawing>
              <wp:inline distT="0" distB="0" distL="0" distR="0" wp14:anchorId="767FD25B">
                <wp:extent cx="6419850" cy="635"/>
                <wp:effectExtent l="0" t="0" r="0" b="8255"/>
                <wp:docPr id="13" name="Caixa de Texto 13"/>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rsidR="006166D6" w:rsidRPr="00F178E1" w:rsidRDefault="006166D6" w:rsidP="00756536">
                            <w:pPr>
                              <w:pStyle w:val="Legenda"/>
                              <w:jc w:val="center"/>
                              <w:rPr>
                                <w:noProof/>
                                <w:sz w:val="24"/>
                                <w:szCs w:val="20"/>
                              </w:rPr>
                            </w:pPr>
                            <w:bookmarkStart w:id="47" w:name="_Ref496116666"/>
                            <w:bookmarkStart w:id="48" w:name="_Toc496649382"/>
                            <w:r>
                              <w:t xml:space="preserve">Figura </w:t>
                            </w:r>
                            <w:r>
                              <w:fldChar w:fldCharType="begin"/>
                            </w:r>
                            <w:r>
                              <w:instrText xml:space="preserve"> SEQ Figura \* ARABIC </w:instrText>
                            </w:r>
                            <w:r>
                              <w:fldChar w:fldCharType="separate"/>
                            </w:r>
                            <w:r>
                              <w:rPr>
                                <w:noProof/>
                              </w:rPr>
                              <w:t>6</w:t>
                            </w:r>
                            <w:r>
                              <w:fldChar w:fldCharType="end"/>
                            </w:r>
                            <w:bookmarkEnd w:id="47"/>
                            <w:r>
                              <w:t xml:space="preserve"> - </w:t>
                            </w:r>
                            <w:r w:rsidRPr="00286B78">
                              <w:t>Hexágono representando o modelo de cores HSV.</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7FD25B" id="Caixa de Texto 13" o:spid="_x0000_s1027" type="#_x0000_t202" style="width:50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MVMwIAAGw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" stroked="f">
                <v:textbox style="mso-fit-shape-to-text:t" inset="0,0,0,0">
                  <w:txbxContent>
                    <w:p w:rsidR="007A7C95" w:rsidRPr="00F178E1" w:rsidRDefault="007A7C95" w:rsidP="00756536">
                      <w:pPr>
                        <w:pStyle w:val="Legenda"/>
                        <w:jc w:val="center"/>
                        <w:rPr>
                          <w:noProof/>
                          <w:sz w:val="24"/>
                          <w:szCs w:val="20"/>
                        </w:rPr>
                      </w:pPr>
                      <w:bookmarkStart w:id="32" w:name="_Ref496116666"/>
                      <w:bookmarkStart w:id="33" w:name="_Toc496649382"/>
                      <w:r>
                        <w:t xml:space="preserve">Figura </w:t>
                      </w:r>
                      <w:r>
                        <w:fldChar w:fldCharType="begin"/>
                      </w:r>
                      <w:r>
                        <w:instrText xml:space="preserve"> SEQ Figura \* ARABIC </w:instrText>
                      </w:r>
                      <w:r>
                        <w:fldChar w:fldCharType="separate"/>
                      </w:r>
                      <w:r w:rsidR="004D3C5D">
                        <w:rPr>
                          <w:noProof/>
                        </w:rPr>
                        <w:t>6</w:t>
                      </w:r>
                      <w:r>
                        <w:fldChar w:fldCharType="end"/>
                      </w:r>
                      <w:bookmarkEnd w:id="32"/>
                      <w:r>
                        <w:t xml:space="preserve"> - </w:t>
                      </w:r>
                      <w:r w:rsidRPr="00286B78">
                        <w:t>Hexágono representando o modelo de cores HSV.</w:t>
                      </w:r>
                      <w:bookmarkEnd w:id="33"/>
                    </w:p>
                  </w:txbxContent>
                </v:textbox>
                <w10:anchorlock/>
              </v:shape>
            </w:pict>
          </mc:Fallback>
        </mc:AlternateContent>
      </w:r>
      <w:r w:rsidR="00FE294B">
        <w:rPr>
          <w:noProof/>
        </w:rPr>
        <w:drawing>
          <wp:anchor distT="0" distB="0" distL="114300" distR="114300" simplePos="0" relativeHeight="251666432" behindDoc="0" locked="0" layoutInCell="1" allowOverlap="1" wp14:anchorId="79BCF609" wp14:editId="6137AE54">
            <wp:simplePos x="0" y="0"/>
            <wp:positionH relativeFrom="column">
              <wp:posOffset>-3810</wp:posOffset>
            </wp:positionH>
            <wp:positionV relativeFrom="paragraph">
              <wp:posOffset>0</wp:posOffset>
            </wp:positionV>
            <wp:extent cx="6419850" cy="305122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19850" cy="3051221"/>
                    </a:xfrm>
                    <a:prstGeom prst="rect">
                      <a:avLst/>
                    </a:prstGeom>
                    <a:noFill/>
                    <a:ln>
                      <a:noFill/>
                    </a:ln>
                  </pic:spPr>
                </pic:pic>
              </a:graphicData>
            </a:graphic>
          </wp:anchor>
        </w:drawing>
      </w:r>
    </w:p>
    <w:p w:rsidR="00756536" w:rsidRDefault="00756536" w:rsidP="00756536">
      <w:pPr>
        <w:pStyle w:val="Legenda"/>
        <w:jc w:val="center"/>
        <w:rPr>
          <w:rFonts w:eastAsiaTheme="majorEastAsia"/>
        </w:rPr>
      </w:pPr>
      <w:r w:rsidRPr="00756536">
        <w:rPr>
          <w:rFonts w:eastAsiaTheme="majorEastAsia"/>
        </w:rPr>
        <w:t xml:space="preserve">Fonte: ENVI (2000) e </w:t>
      </w:r>
      <w:hyperlink r:id="rId24" w:history="1">
        <w:r w:rsidRPr="00CC3D08">
          <w:rPr>
            <w:rStyle w:val="Hyperlink"/>
            <w:rFonts w:eastAsiaTheme="majorEastAsia"/>
          </w:rPr>
          <w:t>https://edoras.sdsu.edu/doc/matlab/toolbox/images/color11.html</w:t>
        </w:r>
      </w:hyperlink>
    </w:p>
    <w:p w:rsidR="00756536" w:rsidRPr="00756536" w:rsidRDefault="00756536" w:rsidP="00756536"/>
    <w:p w:rsidR="00FE294B" w:rsidRDefault="00FE294B" w:rsidP="0083708E">
      <w:pPr>
        <w:pStyle w:val="Ttulo3"/>
      </w:pPr>
      <w:bookmarkStart w:id="49" w:name="_Toc496649360"/>
      <w:r>
        <w:t>2.3.3 Segmentação de Imagem</w:t>
      </w:r>
      <w:bookmarkEnd w:id="49"/>
    </w:p>
    <w:p w:rsidR="0083708E" w:rsidRPr="0083708E" w:rsidRDefault="0083708E" w:rsidP="0083708E">
      <w:pPr>
        <w:pStyle w:val="Texto"/>
      </w:pPr>
    </w:p>
    <w:p w:rsidR="00FE294B" w:rsidRDefault="00FE294B" w:rsidP="00FE294B">
      <w:pPr>
        <w:pStyle w:val="Texto"/>
      </w:pPr>
      <w:r>
        <w:tab/>
        <w:t xml:space="preserve">Segmentar uma imagem significa </w:t>
      </w:r>
      <w:proofErr w:type="spellStart"/>
      <w:r>
        <w:t>particioná-la</w:t>
      </w:r>
      <w:proofErr w:type="spellEnd"/>
      <w:r>
        <w:t xml:space="preserve"> em regiões distintas onde cada pixel contém atributos similares. O passo de segmentação é muito importante numa análise de imagem.</w:t>
      </w:r>
    </w:p>
    <w:p w:rsidR="00FE294B" w:rsidRPr="0083708E" w:rsidRDefault="00FE294B" w:rsidP="00FE294B">
      <w:pPr>
        <w:pStyle w:val="Texto"/>
      </w:pPr>
      <w:r>
        <w:tab/>
        <w:t xml:space="preserve">A forma mais simples de segmentação é o </w:t>
      </w:r>
      <w:proofErr w:type="spellStart"/>
      <w:r>
        <w:rPr>
          <w:i/>
        </w:rPr>
        <w:t>tresholding</w:t>
      </w:r>
      <w:proofErr w:type="spellEnd"/>
      <w:r>
        <w:rPr>
          <w:i/>
        </w:rPr>
        <w:t xml:space="preserve">. </w:t>
      </w:r>
      <w:r>
        <w:t xml:space="preserve">O </w:t>
      </w:r>
      <w:proofErr w:type="spellStart"/>
      <w:r>
        <w:rPr>
          <w:i/>
        </w:rPr>
        <w:t>tresholding</w:t>
      </w:r>
      <w:proofErr w:type="spellEnd"/>
      <w:r>
        <w:rPr>
          <w:i/>
        </w:rPr>
        <w:t xml:space="preserve"> </w:t>
      </w:r>
      <w:r>
        <w:t xml:space="preserve">consiste em transformar uma imagem colorida (ou em escalas de cinza) em uma imagem binária que pode ser usada como um mapa. Essa imagem possui duas regiões: uma com pixels abaixo do valor de </w:t>
      </w:r>
      <w:proofErr w:type="spellStart"/>
      <w:r>
        <w:rPr>
          <w:i/>
        </w:rPr>
        <w:t>treshold</w:t>
      </w:r>
      <w:proofErr w:type="spellEnd"/>
      <w:r>
        <w:t xml:space="preserve"> e outra com valores iguais ou acima do valor de </w:t>
      </w:r>
      <w:proofErr w:type="spellStart"/>
      <w:r>
        <w:rPr>
          <w:i/>
        </w:rPr>
        <w:t>treshold</w:t>
      </w:r>
      <w:proofErr w:type="spellEnd"/>
      <w:r>
        <w:t xml:space="preserve">. A maior dificuldade dessa técnica é encontrar o valor ideal de </w:t>
      </w:r>
      <w:proofErr w:type="spellStart"/>
      <w:r>
        <w:rPr>
          <w:i/>
        </w:rPr>
        <w:t>treshold</w:t>
      </w:r>
      <w:proofErr w:type="spellEnd"/>
      <w:r>
        <w:rPr>
          <w:i/>
        </w:rPr>
        <w:t>.</w:t>
      </w:r>
      <w:r w:rsidR="0083708E">
        <w:rPr>
          <w:i/>
        </w:rPr>
        <w:t xml:space="preserve"> </w:t>
      </w:r>
      <w:r w:rsidR="0083708E">
        <w:t xml:space="preserve">A </w:t>
      </w:r>
      <w:r w:rsidR="004E127B">
        <w:fldChar w:fldCharType="begin"/>
      </w:r>
      <w:r w:rsidR="004E127B">
        <w:instrText xml:space="preserve"> REF _Ref496116680 \h </w:instrText>
      </w:r>
      <w:r w:rsidR="004E127B">
        <w:fldChar w:fldCharType="separate"/>
      </w:r>
      <w:r w:rsidR="00A61D9C">
        <w:t xml:space="preserve">Figura </w:t>
      </w:r>
      <w:r w:rsidR="00A61D9C">
        <w:rPr>
          <w:noProof/>
        </w:rPr>
        <w:t>7</w:t>
      </w:r>
      <w:r w:rsidR="004E127B">
        <w:fldChar w:fldCharType="end"/>
      </w:r>
      <w:r w:rsidR="004E127B">
        <w:t xml:space="preserve"> </w:t>
      </w:r>
      <w:r w:rsidR="0083708E">
        <w:t xml:space="preserve">ilustra o efeito do </w:t>
      </w:r>
      <w:proofErr w:type="spellStart"/>
      <w:r w:rsidR="0083708E">
        <w:rPr>
          <w:i/>
        </w:rPr>
        <w:t>tresholding</w:t>
      </w:r>
      <w:proofErr w:type="spellEnd"/>
      <w:r w:rsidR="0083708E">
        <w:t xml:space="preserve"> explicado nessa seção.</w:t>
      </w:r>
    </w:p>
    <w:p w:rsidR="0083708E" w:rsidRDefault="00FE294B" w:rsidP="0083708E">
      <w:pPr>
        <w:pStyle w:val="Texto"/>
        <w:keepNext/>
        <w:jc w:val="center"/>
      </w:pPr>
      <w:r>
        <w:rPr>
          <w:noProof/>
        </w:rPr>
        <w:lastRenderedPageBreak/>
        <w:drawing>
          <wp:inline distT="0" distB="0" distL="0" distR="0" wp14:anchorId="3027BE7C" wp14:editId="7FC35915">
            <wp:extent cx="4543097" cy="4800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9366" cy="4807225"/>
                    </a:xfrm>
                    <a:prstGeom prst="rect">
                      <a:avLst/>
                    </a:prstGeom>
                  </pic:spPr>
                </pic:pic>
              </a:graphicData>
            </a:graphic>
          </wp:inline>
        </w:drawing>
      </w:r>
    </w:p>
    <w:p w:rsidR="00FE294B" w:rsidRDefault="0083708E" w:rsidP="0083708E">
      <w:pPr>
        <w:pStyle w:val="Legenda"/>
        <w:jc w:val="center"/>
      </w:pPr>
      <w:bookmarkStart w:id="50" w:name="_Ref496116680"/>
      <w:bookmarkStart w:id="51" w:name="_Toc496649383"/>
      <w:r>
        <w:t xml:space="preserve">Figura </w:t>
      </w:r>
      <w:r>
        <w:fldChar w:fldCharType="begin"/>
      </w:r>
      <w:r>
        <w:instrText xml:space="preserve"> SEQ Figura \* ARABIC </w:instrText>
      </w:r>
      <w:r>
        <w:fldChar w:fldCharType="separate"/>
      </w:r>
      <w:r w:rsidR="004D3C5D">
        <w:rPr>
          <w:noProof/>
        </w:rPr>
        <w:t>7</w:t>
      </w:r>
      <w:r>
        <w:fldChar w:fldCharType="end"/>
      </w:r>
      <w:bookmarkEnd w:id="50"/>
      <w:r>
        <w:t xml:space="preserve"> - </w:t>
      </w:r>
      <w:r w:rsidRPr="007C41D8">
        <w:t>Exemplo de uma imagem e o efeito de quatro</w:t>
      </w:r>
      <w:r w:rsidR="00001689">
        <w:t xml:space="preserve"> valores diferente de </w:t>
      </w:r>
      <w:proofErr w:type="spellStart"/>
      <w:r w:rsidR="00001689">
        <w:t>trehsold</w:t>
      </w:r>
      <w:proofErr w:type="spellEnd"/>
      <w:r w:rsidR="00001689">
        <w:t>.</w:t>
      </w:r>
      <w:bookmarkEnd w:id="51"/>
    </w:p>
    <w:p w:rsidR="00001689" w:rsidRDefault="00001689" w:rsidP="00001689">
      <w:pPr>
        <w:pStyle w:val="Legenda"/>
        <w:jc w:val="center"/>
      </w:pPr>
      <w:r w:rsidRPr="007C41D8">
        <w:t>Fonte: http://www.cs.uu.nl/docs/vakken/ibv/reader/chapter10.pdf</w:t>
      </w:r>
    </w:p>
    <w:p w:rsidR="00001689" w:rsidRPr="00001689" w:rsidRDefault="00001689" w:rsidP="00001689"/>
    <w:p w:rsidR="00FE294B" w:rsidRDefault="00FE294B" w:rsidP="0083708E">
      <w:pPr>
        <w:pStyle w:val="Ttulo3"/>
      </w:pPr>
      <w:bookmarkStart w:id="52" w:name="_Toc496649361"/>
      <w:r>
        <w:t>2.3.4 Processamento Morfológico</w:t>
      </w:r>
      <w:bookmarkEnd w:id="52"/>
    </w:p>
    <w:p w:rsidR="0083708E" w:rsidRPr="0083708E" w:rsidRDefault="0083708E" w:rsidP="0083708E">
      <w:pPr>
        <w:pStyle w:val="Texto"/>
      </w:pPr>
    </w:p>
    <w:p w:rsidR="00FE294B" w:rsidRDefault="00FE294B" w:rsidP="00FE294B">
      <w:pPr>
        <w:pStyle w:val="Texto"/>
      </w:pPr>
      <w:r>
        <w:tab/>
        <w:t xml:space="preserve">Imagens, ou, como </w:t>
      </w:r>
      <w:proofErr w:type="gramStart"/>
      <w:r>
        <w:t>foi</w:t>
      </w:r>
      <w:proofErr w:type="gramEnd"/>
      <w:r>
        <w:t xml:space="preserve"> definido acima, mapas binários, gerados através do </w:t>
      </w:r>
      <w:proofErr w:type="spellStart"/>
      <w:r>
        <w:rPr>
          <w:i/>
        </w:rPr>
        <w:t>tresholding</w:t>
      </w:r>
      <w:proofErr w:type="spellEnd"/>
      <w:r>
        <w:t xml:space="preserve"> normalmente possuem imperfeições, distorções causadas por ruídos. O processamento morfológico tem como objetivo remover essas imperfeições.</w:t>
      </w:r>
    </w:p>
    <w:p w:rsidR="00FE294B" w:rsidRDefault="00FE294B" w:rsidP="00FE294B">
      <w:pPr>
        <w:pStyle w:val="Texto"/>
      </w:pPr>
      <w:r>
        <w:tab/>
        <w:t xml:space="preserve">O processamento morfológico em si é um conjunto de operações </w:t>
      </w:r>
      <w:proofErr w:type="gramStart"/>
      <w:r>
        <w:t>não-lineares</w:t>
      </w:r>
      <w:proofErr w:type="gramEnd"/>
      <w:r>
        <w:t xml:space="preserve"> relacionadas à morfologia das características de uma imagem. Segundo (</w:t>
      </w:r>
      <w:hyperlink r:id="rId26" w:history="1">
        <w:r w:rsidRPr="004B3F3C">
          <w:rPr>
            <w:rStyle w:val="Hyperlink"/>
          </w:rPr>
          <w:t>https://en.wikipedia.org/wiki/Mathematical_morphology</w:t>
        </w:r>
      </w:hyperlink>
      <w:r>
        <w:t xml:space="preserve">), as operações morfológicas baseiam-se </w:t>
      </w:r>
      <w:r>
        <w:lastRenderedPageBreak/>
        <w:t>na ordem relativa dos pixels e não em seus valores numéricos, o que faz com que sejam ideais para processamento de imagens binárias (</w:t>
      </w:r>
      <w:hyperlink r:id="rId27" w:history="1">
        <w:r w:rsidRPr="004B3F3C">
          <w:rPr>
            <w:rStyle w:val="Hyperlink"/>
          </w:rPr>
          <w:t>https://www.cs.auckland.ac.nz/courses/compsci773s1c/lectures/ImageProcessing-html/topic4.htm</w:t>
        </w:r>
      </w:hyperlink>
      <w:r>
        <w:t>).</w:t>
      </w:r>
    </w:p>
    <w:p w:rsidR="0083708E" w:rsidRDefault="0083708E" w:rsidP="00FE294B">
      <w:pPr>
        <w:pStyle w:val="Texto"/>
      </w:pPr>
    </w:p>
    <w:p w:rsidR="00FE294B" w:rsidRDefault="00FE294B" w:rsidP="0083708E">
      <w:pPr>
        <w:pStyle w:val="Ttulo2"/>
      </w:pPr>
      <w:bookmarkStart w:id="53" w:name="_Toc496649362"/>
      <w:proofErr w:type="gramStart"/>
      <w:r>
        <w:t>2.4 Topologia</w:t>
      </w:r>
      <w:proofErr w:type="gramEnd"/>
      <w:r>
        <w:t xml:space="preserve"> de Rede</w:t>
      </w:r>
      <w:bookmarkEnd w:id="53"/>
    </w:p>
    <w:p w:rsidR="0083708E" w:rsidRPr="0083708E" w:rsidRDefault="0083708E" w:rsidP="0083708E"/>
    <w:p w:rsidR="00FE294B" w:rsidRDefault="00FE294B" w:rsidP="00FE294B">
      <w:pPr>
        <w:pStyle w:val="Texto"/>
      </w:pPr>
      <w:r>
        <w:tab/>
        <w:t xml:space="preserve">Topologia de rede é a tecnologia de arranjo de vários elementos como </w:t>
      </w:r>
      <w:r>
        <w:rPr>
          <w:i/>
        </w:rPr>
        <w:t xml:space="preserve">links, </w:t>
      </w:r>
      <w:r>
        <w:t>nós e derivados. Uma topologia de rede representa a estrutura topológica de uma rede de computadores (</w:t>
      </w:r>
      <w:proofErr w:type="spellStart"/>
      <w:r>
        <w:t>Santra</w:t>
      </w:r>
      <w:proofErr w:type="spellEnd"/>
      <w:r>
        <w:t xml:space="preserve">; </w:t>
      </w:r>
      <w:proofErr w:type="spellStart"/>
      <w:r>
        <w:t>Acharjya</w:t>
      </w:r>
      <w:proofErr w:type="spellEnd"/>
      <w:r>
        <w:t xml:space="preserve"> 2013). Ainda segundo (</w:t>
      </w:r>
      <w:proofErr w:type="spellStart"/>
      <w:r>
        <w:t>Santra</w:t>
      </w:r>
      <w:proofErr w:type="spellEnd"/>
      <w:r>
        <w:t xml:space="preserve">; </w:t>
      </w:r>
      <w:proofErr w:type="spellStart"/>
      <w:r>
        <w:t>Acharjya</w:t>
      </w:r>
      <w:proofErr w:type="spellEnd"/>
      <w:r>
        <w:t xml:space="preserve"> 2013), hoje existem dois tipos de topologia: Topologia Física e Topologia Lógica. A topologia física foca no </w:t>
      </w:r>
      <w:r>
        <w:rPr>
          <w:i/>
        </w:rPr>
        <w:t>hardware</w:t>
      </w:r>
      <w:r>
        <w:t xml:space="preserve"> associado ao sistema como terminais remotos, servidores e o cabeamento entre eles, já a topologia lógica representa o fluxo de dados entre os nós.</w:t>
      </w:r>
    </w:p>
    <w:p w:rsidR="0083708E" w:rsidRPr="00DA71A8" w:rsidRDefault="0083708E" w:rsidP="00FE294B">
      <w:pPr>
        <w:pStyle w:val="Texto"/>
      </w:pPr>
    </w:p>
    <w:p w:rsidR="00FE294B" w:rsidRDefault="00FE294B" w:rsidP="0083708E">
      <w:pPr>
        <w:pStyle w:val="Ttulo3"/>
      </w:pPr>
      <w:bookmarkStart w:id="54" w:name="_Toc496649363"/>
      <w:r>
        <w:t>2.4.1 Topologia de Rede em Estrela</w:t>
      </w:r>
      <w:bookmarkEnd w:id="54"/>
    </w:p>
    <w:p w:rsidR="0083708E" w:rsidRPr="0083708E" w:rsidRDefault="0083708E" w:rsidP="0083708E">
      <w:pPr>
        <w:pStyle w:val="Texto"/>
      </w:pPr>
    </w:p>
    <w:p w:rsidR="00FE294B" w:rsidRDefault="00FE294B" w:rsidP="00FE294B">
      <w:pPr>
        <w:pStyle w:val="Texto"/>
      </w:pPr>
      <w:r>
        <w:tab/>
        <w:t>Na topologia de rede em estrela, há um nó central por onde toda a informação deve passar obrigatoriamente. Esse nó central está conectado a todos os outros nós presente na rede e é responsável por gerenciar o fluxo de informação de toda a rede. Portanto, se um nó quer se comunicar com outro nó, ele deve primeiro mandar a informação ao nó central que irá repassar para o nó destino a informação.</w:t>
      </w:r>
    </w:p>
    <w:p w:rsidR="00FE294B" w:rsidRDefault="00FE294B" w:rsidP="00FE294B">
      <w:pPr>
        <w:pStyle w:val="Texto"/>
      </w:pPr>
      <w:r>
        <w:tab/>
        <w:t>As principais vantagens de uma topologia de rede em estrela são a facilidade de se inserir um novo componente e a imunidade da rede como um todo a um problema em um dos nós periféricos. Caso um desses nós apresente um problema, o funcionamento da rede não é comprometido.</w:t>
      </w:r>
    </w:p>
    <w:p w:rsidR="00FE294B" w:rsidRDefault="00FE294B" w:rsidP="00FE294B">
      <w:pPr>
        <w:pStyle w:val="Texto"/>
      </w:pPr>
      <w:r>
        <w:tab/>
        <w:t>Já as desvantagens dessa topologia é a limitação para redes pequenas e a dependência do nó central para o funcionamento.</w:t>
      </w:r>
      <w:r w:rsidR="004E127B">
        <w:t xml:space="preserve"> A </w:t>
      </w:r>
      <w:r w:rsidR="004E127B">
        <w:fldChar w:fldCharType="begin"/>
      </w:r>
      <w:r w:rsidR="004E127B">
        <w:instrText xml:space="preserve"> REF _Ref496116702 \h </w:instrText>
      </w:r>
      <w:r w:rsidR="004E127B">
        <w:fldChar w:fldCharType="separate"/>
      </w:r>
      <w:r w:rsidR="00A61D9C">
        <w:t xml:space="preserve">Figura </w:t>
      </w:r>
      <w:r w:rsidR="00A61D9C">
        <w:rPr>
          <w:noProof/>
        </w:rPr>
        <w:t>8</w:t>
      </w:r>
      <w:r w:rsidR="004E127B">
        <w:fldChar w:fldCharType="end"/>
      </w:r>
      <w:r w:rsidR="004E127B">
        <w:t xml:space="preserve"> representa uma Topologia de Rede em Estrela:</w:t>
      </w:r>
    </w:p>
    <w:p w:rsidR="0083708E" w:rsidRDefault="00FE294B" w:rsidP="0083708E">
      <w:pPr>
        <w:pStyle w:val="Texto"/>
        <w:keepNext/>
        <w:jc w:val="center"/>
      </w:pPr>
      <w:r>
        <w:rPr>
          <w:noProof/>
        </w:rPr>
        <w:lastRenderedPageBreak/>
        <w:drawing>
          <wp:inline distT="0" distB="0" distL="0" distR="0" wp14:anchorId="043D8A1F" wp14:editId="47E874BE">
            <wp:extent cx="2362200" cy="1990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62200" cy="1990725"/>
                    </a:xfrm>
                    <a:prstGeom prst="rect">
                      <a:avLst/>
                    </a:prstGeom>
                  </pic:spPr>
                </pic:pic>
              </a:graphicData>
            </a:graphic>
          </wp:inline>
        </w:drawing>
      </w:r>
    </w:p>
    <w:p w:rsidR="0083708E" w:rsidRDefault="0083708E" w:rsidP="0083708E">
      <w:pPr>
        <w:pStyle w:val="Legenda"/>
        <w:jc w:val="center"/>
      </w:pPr>
      <w:bookmarkStart w:id="55" w:name="_Ref496116702"/>
      <w:bookmarkStart w:id="56" w:name="_Toc496649384"/>
      <w:r>
        <w:t xml:space="preserve">Figura </w:t>
      </w:r>
      <w:r>
        <w:fldChar w:fldCharType="begin"/>
      </w:r>
      <w:r>
        <w:instrText xml:space="preserve"> SEQ Figura \* ARABIC </w:instrText>
      </w:r>
      <w:r>
        <w:fldChar w:fldCharType="separate"/>
      </w:r>
      <w:r w:rsidR="004D3C5D">
        <w:rPr>
          <w:noProof/>
        </w:rPr>
        <w:t>8</w:t>
      </w:r>
      <w:r>
        <w:fldChar w:fldCharType="end"/>
      </w:r>
      <w:bookmarkEnd w:id="55"/>
      <w:r>
        <w:t xml:space="preserve"> - Representação de uma Topologia de Rede em Estrela.</w:t>
      </w:r>
      <w:bookmarkEnd w:id="56"/>
      <w:r>
        <w:t xml:space="preserve"> </w:t>
      </w:r>
    </w:p>
    <w:p w:rsidR="0083708E" w:rsidRDefault="00001689" w:rsidP="00001689">
      <w:pPr>
        <w:pStyle w:val="Legenda"/>
        <w:jc w:val="center"/>
      </w:pPr>
      <w:r w:rsidRPr="00AF1002">
        <w:t>Fonte: (</w:t>
      </w:r>
      <w:proofErr w:type="spellStart"/>
      <w:r w:rsidRPr="00AF1002">
        <w:t>Santra</w:t>
      </w:r>
      <w:proofErr w:type="spellEnd"/>
      <w:r w:rsidRPr="00AF1002">
        <w:t xml:space="preserve">; </w:t>
      </w:r>
      <w:proofErr w:type="spellStart"/>
      <w:r w:rsidRPr="00AF1002">
        <w:t>Acharjya</w:t>
      </w:r>
      <w:proofErr w:type="spellEnd"/>
      <w:r w:rsidRPr="00AF1002">
        <w:t xml:space="preserve"> 2013</w:t>
      </w:r>
      <w:proofErr w:type="gramStart"/>
      <w:r w:rsidRPr="00AF1002">
        <w:t>)</w:t>
      </w:r>
      <w:proofErr w:type="gramEnd"/>
    </w:p>
    <w:p w:rsidR="00001689" w:rsidRPr="00001689" w:rsidRDefault="00001689" w:rsidP="00001689"/>
    <w:p w:rsidR="00FE294B" w:rsidRDefault="00FE294B" w:rsidP="0083708E">
      <w:pPr>
        <w:pStyle w:val="Ttulo2"/>
      </w:pPr>
      <w:bookmarkStart w:id="57" w:name="_Toc496649364"/>
      <w:proofErr w:type="gramStart"/>
      <w:r>
        <w:t>2.5 Internet</w:t>
      </w:r>
      <w:proofErr w:type="gramEnd"/>
      <w:r>
        <w:t xml:space="preserve"> das Coisas</w:t>
      </w:r>
      <w:bookmarkEnd w:id="57"/>
    </w:p>
    <w:p w:rsidR="00FE294B" w:rsidRDefault="00FE294B" w:rsidP="00FE294B">
      <w:pPr>
        <w:pStyle w:val="Texto"/>
      </w:pPr>
      <w:r>
        <w:tab/>
        <w:t>A Internet das Coisas (</w:t>
      </w:r>
      <w:proofErr w:type="spellStart"/>
      <w:proofErr w:type="gramStart"/>
      <w:r>
        <w:t>IoT</w:t>
      </w:r>
      <w:proofErr w:type="spellEnd"/>
      <w:proofErr w:type="gramEnd"/>
      <w:r>
        <w:t>) mostra um novo paradigma que conecta uma variedade heterogênea de coisas ao nosso redor à internet e entre elas mesmas (</w:t>
      </w:r>
      <w:proofErr w:type="spellStart"/>
      <w:r>
        <w:t>Maalel</w:t>
      </w:r>
      <w:proofErr w:type="spellEnd"/>
      <w:r>
        <w:t xml:space="preserve">; </w:t>
      </w:r>
      <w:proofErr w:type="spellStart"/>
      <w:r>
        <w:t>Natalizio</w:t>
      </w:r>
      <w:proofErr w:type="spellEnd"/>
      <w:r>
        <w:t xml:space="preserve">; </w:t>
      </w:r>
      <w:proofErr w:type="spellStart"/>
      <w:r>
        <w:t>Bouabdallah</w:t>
      </w:r>
      <w:proofErr w:type="spellEnd"/>
      <w:r>
        <w:t xml:space="preserve">; </w:t>
      </w:r>
      <w:proofErr w:type="spellStart"/>
      <w:r>
        <w:t>Roux</w:t>
      </w:r>
      <w:proofErr w:type="spellEnd"/>
      <w:r>
        <w:t xml:space="preserve">; </w:t>
      </w:r>
      <w:proofErr w:type="spellStart"/>
      <w:r>
        <w:t>Kellil</w:t>
      </w:r>
      <w:proofErr w:type="spellEnd"/>
      <w:r>
        <w:t xml:space="preserve">, 2013). Com o surgimento da </w:t>
      </w:r>
      <w:proofErr w:type="spellStart"/>
      <w:proofErr w:type="gramStart"/>
      <w:r>
        <w:t>IoT</w:t>
      </w:r>
      <w:proofErr w:type="spellEnd"/>
      <w:proofErr w:type="gramEnd"/>
      <w:r>
        <w:t>, veio uma nova geração de objetos com capacidade de se conectar à rede e com habilidades como comunicação e sensoriamento que permitem aplicações como automação residencial, monitoramento de transportações e até na área de saúde (</w:t>
      </w:r>
      <w:proofErr w:type="spellStart"/>
      <w:r>
        <w:t>Maalel</w:t>
      </w:r>
      <w:proofErr w:type="spellEnd"/>
      <w:r>
        <w:t xml:space="preserve">; </w:t>
      </w:r>
      <w:proofErr w:type="spellStart"/>
      <w:r>
        <w:t>Natalizio</w:t>
      </w:r>
      <w:proofErr w:type="spellEnd"/>
      <w:r>
        <w:t xml:space="preserve">; </w:t>
      </w:r>
      <w:proofErr w:type="spellStart"/>
      <w:r>
        <w:t>Bouabdallah</w:t>
      </w:r>
      <w:proofErr w:type="spellEnd"/>
      <w:r>
        <w:t xml:space="preserve">; </w:t>
      </w:r>
      <w:proofErr w:type="spellStart"/>
      <w:r>
        <w:t>Roux</w:t>
      </w:r>
      <w:proofErr w:type="spellEnd"/>
      <w:r>
        <w:t xml:space="preserve">; </w:t>
      </w:r>
      <w:proofErr w:type="spellStart"/>
      <w:r>
        <w:t>Kellil</w:t>
      </w:r>
      <w:proofErr w:type="spellEnd"/>
      <w:r>
        <w:t>, 2013).</w:t>
      </w:r>
    </w:p>
    <w:p w:rsidR="00766B1C" w:rsidRDefault="00766B1C" w:rsidP="00FE294B">
      <w:pPr>
        <w:pStyle w:val="Texto"/>
      </w:pPr>
    </w:p>
    <w:p w:rsidR="00766B1C" w:rsidRDefault="00766B1C" w:rsidP="00766B1C">
      <w:pPr>
        <w:pStyle w:val="Ttulo2"/>
      </w:pPr>
      <w:proofErr w:type="gramStart"/>
      <w:r>
        <w:t>2.6 Efeito</w:t>
      </w:r>
      <w:proofErr w:type="gramEnd"/>
      <w:r>
        <w:t xml:space="preserve"> Fotovoltaico</w:t>
      </w:r>
    </w:p>
    <w:p w:rsidR="00FE294B" w:rsidRDefault="00766B1C" w:rsidP="00094A26">
      <w:pPr>
        <w:pStyle w:val="Texto"/>
        <w:ind w:firstLine="720"/>
      </w:pPr>
      <w:r>
        <w:t>A energia solar fotovoltaica é definida como a energia gerada através da conversão</w:t>
      </w:r>
      <w:r w:rsidR="00094A26">
        <w:t xml:space="preserve"> </w:t>
      </w:r>
      <w:commentRangeStart w:id="58"/>
      <w:r>
        <w:t xml:space="preserve">direta </w:t>
      </w:r>
      <w:commentRangeEnd w:id="58"/>
      <w:r w:rsidR="00094A26">
        <w:rPr>
          <w:rStyle w:val="Refdecomentrio"/>
        </w:rPr>
        <w:commentReference w:id="58"/>
      </w:r>
      <w:r>
        <w:t>da radiação solar em eletricidade (</w:t>
      </w:r>
      <w:r w:rsidRPr="00766B1C">
        <w:t>Almeida</w:t>
      </w:r>
      <w:r>
        <w:t>; Rosa; Dias; Braz; Lana; Santo; Sacramento</w:t>
      </w:r>
      <w:r w:rsidR="00345F4B">
        <w:t>, 2016). Ainda segundo (</w:t>
      </w:r>
      <w:r w:rsidR="00345F4B" w:rsidRPr="00766B1C">
        <w:t>Almeida</w:t>
      </w:r>
      <w:r w:rsidR="00345F4B">
        <w:t xml:space="preserve">; Rosa; Dias; Braz; Lana; Santo; Sacramento, 2016), o efeito fotovoltaico é gerado através da absorção da luz solar, que ocasiona uma diferença de potencial na estrutura do material </w:t>
      </w:r>
      <w:proofErr w:type="gramStart"/>
      <w:r w:rsidR="00345F4B">
        <w:t>semicondutor</w:t>
      </w:r>
      <w:proofErr w:type="gramEnd"/>
    </w:p>
    <w:p w:rsidR="00345F4B" w:rsidRDefault="00345F4B" w:rsidP="00345F4B">
      <w:pPr>
        <w:pStyle w:val="Texto"/>
      </w:pPr>
    </w:p>
    <w:p w:rsidR="00345F4B" w:rsidRDefault="00345F4B" w:rsidP="00345F4B">
      <w:pPr>
        <w:pStyle w:val="Texto"/>
      </w:pPr>
    </w:p>
    <w:p w:rsidR="00345F4B" w:rsidRDefault="00345F4B" w:rsidP="00345F4B">
      <w:pPr>
        <w:pStyle w:val="Texto"/>
      </w:pPr>
    </w:p>
    <w:p w:rsidR="0083708E" w:rsidRDefault="00766B1C" w:rsidP="0083708E">
      <w:pPr>
        <w:pStyle w:val="Ttulo2"/>
      </w:pPr>
      <w:bookmarkStart w:id="59" w:name="_Toc496649365"/>
      <w:r>
        <w:lastRenderedPageBreak/>
        <w:t>2.7</w:t>
      </w:r>
      <w:r w:rsidR="0083708E">
        <w:t xml:space="preserve"> Considerações Finais</w:t>
      </w:r>
      <w:bookmarkEnd w:id="59"/>
    </w:p>
    <w:p w:rsidR="0083708E" w:rsidRDefault="0083708E" w:rsidP="0083708E"/>
    <w:p w:rsidR="0083708E" w:rsidRDefault="0083708E" w:rsidP="0083708E">
      <w:pPr>
        <w:pStyle w:val="Texto"/>
      </w:pPr>
      <w:r>
        <w:tab/>
        <w:t>Nesse Capítulo foram introduzidos todos os conceitos e teorias necessários para o desenvolvimento desse projeto</w:t>
      </w:r>
      <w:r w:rsidR="00613FF8">
        <w:t>. No próximo Capítulo será abordado o desenvolvimento do projeto e cada um de seus módulos detalhadamente.</w:t>
      </w:r>
    </w:p>
    <w:p w:rsidR="00613FF8" w:rsidRDefault="00613FF8" w:rsidP="00613FF8">
      <w:pPr>
        <w:pStyle w:val="Ttulo1"/>
      </w:pPr>
      <w:bookmarkStart w:id="60" w:name="_Toc19248598"/>
      <w:bookmarkStart w:id="61" w:name="_Toc223175064"/>
      <w:bookmarkStart w:id="62" w:name="_Toc223880343"/>
      <w:bookmarkStart w:id="63" w:name="_Toc356937032"/>
      <w:bookmarkStart w:id="64" w:name="_Toc496649366"/>
      <w:bookmarkStart w:id="65" w:name="_Ref496656828"/>
      <w:bookmarkStart w:id="66" w:name="_Ref496656841"/>
      <w:r w:rsidRPr="00272F18">
        <w:t xml:space="preserve">CAPÍTULO 3: </w:t>
      </w:r>
      <w:bookmarkEnd w:id="60"/>
      <w:r>
        <w:t>DESENVOLVIMENTO</w:t>
      </w:r>
      <w:r w:rsidRPr="00272F18">
        <w:t xml:space="preserve"> DO TRABALHO</w:t>
      </w:r>
      <w:bookmarkEnd w:id="61"/>
      <w:bookmarkEnd w:id="62"/>
      <w:bookmarkEnd w:id="63"/>
      <w:bookmarkEnd w:id="64"/>
      <w:bookmarkEnd w:id="65"/>
      <w:bookmarkEnd w:id="66"/>
    </w:p>
    <w:p w:rsidR="00613FF8" w:rsidRPr="00613FF8" w:rsidRDefault="00613FF8" w:rsidP="00613FF8">
      <w:pPr>
        <w:pStyle w:val="Texto"/>
      </w:pPr>
    </w:p>
    <w:p w:rsidR="00613FF8" w:rsidRDefault="00613FF8" w:rsidP="00613FF8">
      <w:pPr>
        <w:pStyle w:val="Ttulo2"/>
      </w:pPr>
      <w:bookmarkStart w:id="67" w:name="_Toc496649367"/>
      <w:bookmarkStart w:id="68" w:name="_Ref496656845"/>
      <w:bookmarkStart w:id="69" w:name="_Ref496656852"/>
      <w:r>
        <w:t>3.1 Considerações Iniciais</w:t>
      </w:r>
      <w:bookmarkEnd w:id="67"/>
      <w:bookmarkEnd w:id="68"/>
      <w:bookmarkEnd w:id="69"/>
    </w:p>
    <w:p w:rsidR="00613FF8" w:rsidRPr="00613FF8" w:rsidRDefault="00613FF8" w:rsidP="00613FF8">
      <w:pPr>
        <w:pStyle w:val="Texto"/>
      </w:pPr>
    </w:p>
    <w:p w:rsidR="00613FF8" w:rsidRDefault="00613FF8" w:rsidP="00D76FAA">
      <w:pPr>
        <w:pStyle w:val="Texto"/>
      </w:pPr>
      <w:r>
        <w:tab/>
        <w:t xml:space="preserve">Nesse Capítulo encontram-se as </w:t>
      </w:r>
      <w:proofErr w:type="gramStart"/>
      <w:r>
        <w:t>implementações</w:t>
      </w:r>
      <w:proofErr w:type="gramEnd"/>
      <w:r>
        <w:t xml:space="preserve"> presentes no projeto tanto de </w:t>
      </w:r>
      <w:r>
        <w:rPr>
          <w:i/>
        </w:rPr>
        <w:t xml:space="preserve">hardware </w:t>
      </w:r>
      <w:r>
        <w:t xml:space="preserve">quanto de </w:t>
      </w:r>
      <w:r>
        <w:rPr>
          <w:i/>
        </w:rPr>
        <w:t>software</w:t>
      </w:r>
      <w:r>
        <w:t xml:space="preserve">. Na parte de </w:t>
      </w:r>
      <w:r>
        <w:rPr>
          <w:i/>
        </w:rPr>
        <w:t>software</w:t>
      </w:r>
      <w:r>
        <w:t xml:space="preserve">, é explicado o funcionamento dos módulos como um todo e por fim, o funcionamento detalhado de cada função utilizada. </w:t>
      </w:r>
      <w:r w:rsidR="00D76FAA">
        <w:t xml:space="preserve">Na parte de </w:t>
      </w:r>
      <w:r w:rsidR="00D76FAA" w:rsidRPr="00D76FAA">
        <w:rPr>
          <w:i/>
        </w:rPr>
        <w:t>hardware</w:t>
      </w:r>
      <w:r w:rsidR="00D76FAA">
        <w:rPr>
          <w:i/>
        </w:rPr>
        <w:t xml:space="preserve"> </w:t>
      </w:r>
      <w:r w:rsidR="00D76FAA">
        <w:t>encontra-se o esquema do projeto e as especificações de cada componente.</w:t>
      </w:r>
      <w:r w:rsidR="00D76FAA">
        <w:rPr>
          <w:i/>
        </w:rPr>
        <w:t xml:space="preserve"> </w:t>
      </w:r>
      <w:r w:rsidRPr="00D76FAA">
        <w:t>Também</w:t>
      </w:r>
      <w:r>
        <w:t xml:space="preserve"> estão presentes os resultados obtidos, análises dos resultados e uma análise do projeto como um todo, levando em conta as dificuldades e limitações que surgiram durante o processo.</w:t>
      </w:r>
    </w:p>
    <w:p w:rsidR="00613FF8" w:rsidRDefault="00613FF8" w:rsidP="00613FF8">
      <w:pPr>
        <w:pStyle w:val="Texto"/>
      </w:pPr>
    </w:p>
    <w:p w:rsidR="00613FF8" w:rsidRDefault="00613FF8" w:rsidP="00613FF8">
      <w:pPr>
        <w:pStyle w:val="Ttulo2"/>
      </w:pPr>
      <w:bookmarkStart w:id="70" w:name="_Toc496649368"/>
      <w:r>
        <w:t>3.2 Projeto</w:t>
      </w:r>
      <w:bookmarkEnd w:id="70"/>
    </w:p>
    <w:p w:rsidR="00613FF8" w:rsidRPr="00613FF8" w:rsidRDefault="00613FF8" w:rsidP="00613FF8">
      <w:pPr>
        <w:pStyle w:val="Texto"/>
      </w:pPr>
    </w:p>
    <w:p w:rsidR="00613FF8" w:rsidRDefault="00613FF8" w:rsidP="00613FF8">
      <w:pPr>
        <w:pStyle w:val="Texto"/>
      </w:pPr>
      <w:r>
        <w:tab/>
        <w:t xml:space="preserve">O objetivo do projeto é desenvolver um sistema de irrigação autônomo que, através de imagens da área a ser </w:t>
      </w:r>
      <w:proofErr w:type="gramStart"/>
      <w:r>
        <w:t>irrigada</w:t>
      </w:r>
      <w:ins w:id="71" w:author="Simoes" w:date="2017-11-07T10:24:00Z">
        <w:r w:rsidR="00094A26">
          <w:t>,</w:t>
        </w:r>
      </w:ins>
      <w:proofErr w:type="gramEnd"/>
      <w:del w:id="72" w:author="Simoes" w:date="2017-11-07T10:24:00Z">
        <w:r w:rsidDel="00094A26">
          <w:delText xml:space="preserve"> e</w:delText>
        </w:r>
      </w:del>
      <w:r>
        <w:t xml:space="preserve"> </w:t>
      </w:r>
      <w:ins w:id="73" w:author="Simoes" w:date="2017-11-07T10:24:00Z">
        <w:r w:rsidR="00094A26">
          <w:t xml:space="preserve">de </w:t>
        </w:r>
      </w:ins>
      <w:r>
        <w:t xml:space="preserve">dados coletados da internet e de sensores, decida quais regiões precisam ser irrigadas e o quanto de água cada uma dessas regiões necessita.  </w:t>
      </w:r>
    </w:p>
    <w:p w:rsidR="00613FF8" w:rsidRDefault="00613FF8" w:rsidP="00613FF8">
      <w:pPr>
        <w:pStyle w:val="Texto"/>
      </w:pPr>
      <w:r>
        <w:tab/>
        <w:t xml:space="preserve">O sistema de irrigação autônomo possui duas frentes igualmente importantes: O </w:t>
      </w:r>
      <w:r>
        <w:rPr>
          <w:i/>
        </w:rPr>
        <w:t xml:space="preserve">software </w:t>
      </w:r>
      <w:r>
        <w:t xml:space="preserve">que é o responsável por controlar o sistema e tomar a decisão de regar ou não a área e o </w:t>
      </w:r>
      <w:r>
        <w:rPr>
          <w:i/>
        </w:rPr>
        <w:t>hardware</w:t>
      </w:r>
      <w:r>
        <w:t xml:space="preserve">, que é onde o </w:t>
      </w:r>
      <w:r>
        <w:rPr>
          <w:i/>
        </w:rPr>
        <w:t xml:space="preserve">software </w:t>
      </w:r>
      <w:r>
        <w:t>irá ficar hospedado e também responsável pelas ações do sistema.</w:t>
      </w:r>
    </w:p>
    <w:p w:rsidR="00613FF8" w:rsidRDefault="00613FF8" w:rsidP="00613FF8">
      <w:pPr>
        <w:pStyle w:val="Texto"/>
      </w:pPr>
      <w:r>
        <w:lastRenderedPageBreak/>
        <w:tab/>
        <w:t xml:space="preserve">O </w:t>
      </w:r>
      <w:r>
        <w:rPr>
          <w:i/>
        </w:rPr>
        <w:t xml:space="preserve">software </w:t>
      </w:r>
      <w:r>
        <w:t xml:space="preserve">é dividido em duas partes, a parte de tomada de decisão, que foi desenvolvida na linguagem C++ e a parte responsável por ler os sensores e transmitir os valores obtidos, que foi desenvolvida na linguagem do </w:t>
      </w:r>
      <w:proofErr w:type="spellStart"/>
      <w:r>
        <w:t>Arduino</w:t>
      </w:r>
      <w:proofErr w:type="spellEnd"/>
      <w:r>
        <w:t>, que é baseada na linguagem C.</w:t>
      </w:r>
    </w:p>
    <w:p w:rsidR="00613FF8" w:rsidRDefault="00613FF8" w:rsidP="00613FF8">
      <w:pPr>
        <w:pStyle w:val="Texto"/>
      </w:pPr>
      <w:r>
        <w:tab/>
        <w:t xml:space="preserve">O </w:t>
      </w:r>
      <w:r>
        <w:rPr>
          <w:i/>
        </w:rPr>
        <w:t>hardware</w:t>
      </w:r>
      <w:r>
        <w:t xml:space="preserve"> consiste na </w:t>
      </w:r>
      <w:proofErr w:type="spellStart"/>
      <w:r w:rsidRPr="00D76FAA">
        <w:t>Raspbery</w:t>
      </w:r>
      <w:proofErr w:type="spellEnd"/>
      <w:r w:rsidRPr="00D76FAA">
        <w:t xml:space="preserve"> </w:t>
      </w:r>
      <w:proofErr w:type="spellStart"/>
      <w:proofErr w:type="gramStart"/>
      <w:r w:rsidRPr="00D76FAA">
        <w:t>Pi</w:t>
      </w:r>
      <w:proofErr w:type="spellEnd"/>
      <w:proofErr w:type="gramEnd"/>
      <w:r>
        <w:t xml:space="preserve">, hospedeira do programa responsável pela tomada de decisão, um </w:t>
      </w:r>
      <w:proofErr w:type="spellStart"/>
      <w:r>
        <w:t>Arduino</w:t>
      </w:r>
      <w:proofErr w:type="spellEnd"/>
      <w:r>
        <w:t xml:space="preserve">, responsável por ler os valores dos sensores </w:t>
      </w:r>
      <w:r w:rsidR="00D76FAA">
        <w:t>e controlar o servo encarregado de girar o aspersor e a válvula d’água</w:t>
      </w:r>
      <w:r>
        <w:t>.</w:t>
      </w:r>
    </w:p>
    <w:p w:rsidR="00613FF8" w:rsidRDefault="00613FF8" w:rsidP="00613FF8">
      <w:pPr>
        <w:pStyle w:val="Texto"/>
      </w:pPr>
    </w:p>
    <w:p w:rsidR="00613FF8" w:rsidRDefault="00613FF8" w:rsidP="00613FF8">
      <w:pPr>
        <w:pStyle w:val="Texto"/>
      </w:pPr>
    </w:p>
    <w:p w:rsidR="00613FF8" w:rsidRDefault="00613FF8" w:rsidP="00613FF8">
      <w:pPr>
        <w:pStyle w:val="Texto"/>
      </w:pPr>
    </w:p>
    <w:p w:rsidR="00D76FAA" w:rsidRDefault="00D76FAA" w:rsidP="00613FF8">
      <w:pPr>
        <w:pStyle w:val="Texto"/>
      </w:pPr>
    </w:p>
    <w:p w:rsidR="00D76FAA" w:rsidRDefault="00D76FAA" w:rsidP="00613FF8">
      <w:pPr>
        <w:pStyle w:val="Texto"/>
      </w:pPr>
    </w:p>
    <w:p w:rsidR="00613FF8" w:rsidRDefault="00613FF8" w:rsidP="00613FF8">
      <w:pPr>
        <w:pStyle w:val="Ttulo3"/>
      </w:pPr>
      <w:bookmarkStart w:id="74" w:name="_Toc496649369"/>
      <w:r>
        <w:t>3.2.1 Software</w:t>
      </w:r>
      <w:bookmarkEnd w:id="74"/>
    </w:p>
    <w:p w:rsidR="00613FF8" w:rsidRPr="00613FF8" w:rsidRDefault="00613FF8" w:rsidP="00613FF8">
      <w:pPr>
        <w:pStyle w:val="Texto"/>
      </w:pPr>
    </w:p>
    <w:p w:rsidR="00613FF8" w:rsidRDefault="00613FF8" w:rsidP="00613FF8">
      <w:pPr>
        <w:pStyle w:val="Texto"/>
      </w:pPr>
      <w:r>
        <w:tab/>
        <w:t xml:space="preserve">O programa principal, o que recebe os dados e a imagem e gera a decisão para cada bloco a ser irrigado foi dividido em quatro módulos: Núcleo, onde se encontra a função </w:t>
      </w:r>
      <w:proofErr w:type="spellStart"/>
      <w:r>
        <w:rPr>
          <w:i/>
        </w:rPr>
        <w:t>main</w:t>
      </w:r>
      <w:proofErr w:type="spellEnd"/>
      <w:r>
        <w:t xml:space="preserve">, que comanda todo o programa; Processamento de Imagem, que é onde a imagem recebida pelo programa é processada a fim de extrair as informações necessárias; Tomada de Decisão, onde se encontram as funções responsáveis por obter os dados da </w:t>
      </w:r>
      <w:r>
        <w:rPr>
          <w:i/>
        </w:rPr>
        <w:t>internet</w:t>
      </w:r>
      <w:r>
        <w:t xml:space="preserve"> e dos sensores, assim como a função que salva os resultados em um arquivo e Aspersor, módulo que se encarrega de moldar o jato que vai irrigar o bloco selecionado.</w:t>
      </w:r>
    </w:p>
    <w:p w:rsidR="00613FF8" w:rsidRPr="00C10221" w:rsidRDefault="00613FF8" w:rsidP="00613FF8">
      <w:pPr>
        <w:pStyle w:val="Texto"/>
      </w:pPr>
    </w:p>
    <w:p w:rsidR="00613FF8" w:rsidRDefault="00613FF8" w:rsidP="00613FF8">
      <w:pPr>
        <w:pStyle w:val="Subsubtitulo"/>
        <w:rPr>
          <w:sz w:val="24"/>
          <w:szCs w:val="24"/>
        </w:rPr>
      </w:pPr>
      <w:r>
        <w:rPr>
          <w:sz w:val="24"/>
          <w:szCs w:val="24"/>
        </w:rPr>
        <w:t>3.2.1.1 Núcleo</w:t>
      </w:r>
    </w:p>
    <w:p w:rsidR="00613FF8" w:rsidRDefault="00613FF8" w:rsidP="00613FF8">
      <w:pPr>
        <w:pStyle w:val="Subsubtitulo"/>
        <w:rPr>
          <w:sz w:val="24"/>
          <w:szCs w:val="24"/>
        </w:rPr>
      </w:pPr>
    </w:p>
    <w:p w:rsidR="00613FF8" w:rsidRDefault="00613FF8" w:rsidP="00613FF8">
      <w:pPr>
        <w:pStyle w:val="Texto"/>
      </w:pPr>
      <w:r>
        <w:tab/>
        <w:t xml:space="preserve">No núcleo, todos os outros módulos são chamados através de suas funções. Seu fluxo principal está representado no fluxograma abaixo, na </w:t>
      </w:r>
      <w:r w:rsidR="004E127B">
        <w:fldChar w:fldCharType="begin"/>
      </w:r>
      <w:r w:rsidR="004E127B">
        <w:instrText xml:space="preserve"> REF _Ref496116730 \h </w:instrText>
      </w:r>
      <w:r w:rsidR="004E127B">
        <w:fldChar w:fldCharType="separate"/>
      </w:r>
      <w:r w:rsidR="00A61D9C">
        <w:t xml:space="preserve">Figura </w:t>
      </w:r>
      <w:r w:rsidR="00A61D9C">
        <w:rPr>
          <w:noProof/>
        </w:rPr>
        <w:t>9</w:t>
      </w:r>
      <w:r w:rsidR="004E127B">
        <w:fldChar w:fldCharType="end"/>
      </w:r>
      <w:r>
        <w:t>:</w:t>
      </w:r>
    </w:p>
    <w:p w:rsidR="00613FF8" w:rsidRDefault="00613FF8" w:rsidP="00613FF8">
      <w:pPr>
        <w:pStyle w:val="Texto"/>
        <w:keepNext/>
        <w:jc w:val="center"/>
      </w:pPr>
      <w:r>
        <w:rPr>
          <w:noProof/>
        </w:rPr>
        <w:lastRenderedPageBreak/>
        <w:drawing>
          <wp:inline distT="0" distB="0" distL="0" distR="0" wp14:anchorId="099617AE" wp14:editId="5E1726A1">
            <wp:extent cx="3934993" cy="6724650"/>
            <wp:effectExtent l="0" t="0" r="889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core.png"/>
                    <pic:cNvPicPr/>
                  </pic:nvPicPr>
                  <pic:blipFill>
                    <a:blip r:embed="rId29">
                      <a:extLst>
                        <a:ext uri="{28A0092B-C50C-407E-A947-70E740481C1C}">
                          <a14:useLocalDpi xmlns:a14="http://schemas.microsoft.com/office/drawing/2010/main" val="0"/>
                        </a:ext>
                      </a:extLst>
                    </a:blip>
                    <a:stretch>
                      <a:fillRect/>
                    </a:stretch>
                  </pic:blipFill>
                  <pic:spPr>
                    <a:xfrm>
                      <a:off x="0" y="0"/>
                      <a:ext cx="3943784" cy="6739674"/>
                    </a:xfrm>
                    <a:prstGeom prst="rect">
                      <a:avLst/>
                    </a:prstGeom>
                  </pic:spPr>
                </pic:pic>
              </a:graphicData>
            </a:graphic>
          </wp:inline>
        </w:drawing>
      </w:r>
    </w:p>
    <w:p w:rsidR="00613FF8" w:rsidRDefault="00613FF8" w:rsidP="00613FF8">
      <w:pPr>
        <w:pStyle w:val="Legenda"/>
        <w:jc w:val="center"/>
      </w:pPr>
      <w:bookmarkStart w:id="75" w:name="_Ref496116730"/>
      <w:bookmarkStart w:id="76" w:name="_Toc496649385"/>
      <w:r>
        <w:t xml:space="preserve">Figura </w:t>
      </w:r>
      <w:r>
        <w:fldChar w:fldCharType="begin"/>
      </w:r>
      <w:r>
        <w:instrText xml:space="preserve"> SEQ Figura \* ARABIC </w:instrText>
      </w:r>
      <w:r>
        <w:fldChar w:fldCharType="separate"/>
      </w:r>
      <w:r w:rsidR="004D3C5D">
        <w:rPr>
          <w:noProof/>
        </w:rPr>
        <w:t>9</w:t>
      </w:r>
      <w:r>
        <w:fldChar w:fldCharType="end"/>
      </w:r>
      <w:bookmarkEnd w:id="75"/>
      <w:r>
        <w:t xml:space="preserve"> - Fluxograma representando o programa principal da parte de software do projeto</w:t>
      </w:r>
      <w:bookmarkEnd w:id="76"/>
    </w:p>
    <w:p w:rsidR="00613FF8" w:rsidRDefault="00613FF8" w:rsidP="00613FF8">
      <w:pPr>
        <w:pStyle w:val="Texto"/>
      </w:pPr>
      <w:r>
        <w:tab/>
      </w:r>
    </w:p>
    <w:p w:rsidR="00613FF8" w:rsidRDefault="00613FF8" w:rsidP="00613FF8">
      <w:pPr>
        <w:pStyle w:val="Texto"/>
      </w:pPr>
    </w:p>
    <w:p w:rsidR="00613FF8" w:rsidRDefault="00613FF8" w:rsidP="00613FF8">
      <w:pPr>
        <w:pStyle w:val="Texto"/>
      </w:pPr>
      <w:r>
        <w:lastRenderedPageBreak/>
        <w:tab/>
        <w:t>O programa foi projetado como um laço que espera sempre o horário de regar as plantas, que nesse projeto foi definido como meia noite (</w:t>
      </w:r>
      <w:proofErr w:type="gramStart"/>
      <w:r>
        <w:t>00:00</w:t>
      </w:r>
      <w:proofErr w:type="gramEnd"/>
      <w:r>
        <w:t>). Esse horário foi escolhido</w:t>
      </w:r>
      <w:proofErr w:type="gramStart"/>
      <w:r>
        <w:t xml:space="preserve"> pois</w:t>
      </w:r>
      <w:proofErr w:type="gramEnd"/>
      <w:r>
        <w:t xml:space="preserve"> se o jardim for irrigado já com sol, a água seca mais rápido, diminuindo seu aproveitamento. Seguindo esse pensamento, o horário escolhido poderia ter sido logo </w:t>
      </w:r>
      <w:proofErr w:type="gramStart"/>
      <w:r>
        <w:t>após ao</w:t>
      </w:r>
      <w:proofErr w:type="gramEnd"/>
      <w:r>
        <w:t xml:space="preserve"> pôr do sol, mas o início da noite foi escolhido pois a incidência de pessoas andando no jardim é menor.</w:t>
      </w:r>
    </w:p>
    <w:p w:rsidR="00613FF8" w:rsidRDefault="00613FF8" w:rsidP="00613FF8">
      <w:pPr>
        <w:pStyle w:val="Texto"/>
      </w:pPr>
      <w:r>
        <w:t>Caso a temperatura esteja muito baixa (abaixo dos 10º C), opta-se por regar as plantas de manhã, evitando que a água congele</w:t>
      </w:r>
      <w:ins w:id="77" w:author="Simoes" w:date="2017-11-07T10:27:00Z">
        <w:r w:rsidR="00855F3D">
          <w:t xml:space="preserve"> a noite</w:t>
        </w:r>
      </w:ins>
      <w:r>
        <w:t>.</w:t>
      </w:r>
    </w:p>
    <w:p w:rsidR="00613FF8" w:rsidRDefault="00613FF8" w:rsidP="00613FF8">
      <w:pPr>
        <w:pStyle w:val="Texto"/>
      </w:pPr>
      <w:r>
        <w:tab/>
        <w:t>Definido o horário em que as plantas serão regadas, chama-se, então, as funções responsáveis por coletar os dados. Desses valores coletados, o primeiro a ser utilizado é o coeficiente de chuva. Ele representa a probabilidade de chuva contabilizando a previsão do tempo para o dia atual e os próximos dois (ensolarado, nublado, chuvoso, tempo claro e nevando) e quanto maior o seu valor, menor a necessidade de se regar as plantas. Se o número for muito baixo, significa que não há necessidade e então o laço volta para o começo, esperando pelo horário da próxima irrigação.</w:t>
      </w:r>
    </w:p>
    <w:p w:rsidR="00613FF8" w:rsidRDefault="00613FF8" w:rsidP="00613FF8">
      <w:pPr>
        <w:pStyle w:val="Texto"/>
      </w:pPr>
      <w:r>
        <w:tab/>
        <w:t xml:space="preserve">Após a verificação da possibilidade de chuva, vem o procedimento principal do programa, que é outro laço onde se faz o cálculo da fórmula que diz se o bloco (a imagem com a área total a ser irrigada é dividida em blocos, sendo que para cada um é calculada a fórmula para decidir se eles serão regados ou não) deve ser irrigado ou não. A fórmula leva em conta os valores coletados anteriormente, que são: Insolação, Velocidade do Vento, Umidade do Solo, Coeficiente de Chuva, Cor da Área e o Resultado do dia Anterior. Assim como o coeficiente da chuva, esse cálculo resulta num valor numérico entre </w:t>
      </w:r>
      <w:proofErr w:type="gramStart"/>
      <w:r>
        <w:t>0</w:t>
      </w:r>
      <w:proofErr w:type="gramEnd"/>
      <w:r>
        <w:t xml:space="preserve"> e 100 onde 100 é a necessidade máxima de água e de 10 até 0 significa que não é necessário regar aquele bloco.</w:t>
      </w:r>
    </w:p>
    <w:p w:rsidR="00613FF8" w:rsidRDefault="00613FF8" w:rsidP="00613FF8">
      <w:pPr>
        <w:pStyle w:val="Texto"/>
      </w:pPr>
      <w:r>
        <w:tab/>
        <w:t>Feito o cálculo da fórmula e decidido se o bloco deve ser irrigado ou não, faz-se o mesmo para os próximos até o fim dos blocos. Ao terminar o laço interior, os resultados são salvos num arquivo para serem utilizados no dia seguinte e então o programa volta a esperar pela meia noite.</w:t>
      </w:r>
    </w:p>
    <w:p w:rsidR="00613FF8" w:rsidRDefault="00613FF8" w:rsidP="00613FF8">
      <w:pPr>
        <w:pStyle w:val="Texto"/>
      </w:pPr>
    </w:p>
    <w:p w:rsidR="00613FF8" w:rsidRDefault="00613FF8" w:rsidP="00613FF8">
      <w:pPr>
        <w:pStyle w:val="Subsubtitulo"/>
        <w:rPr>
          <w:sz w:val="24"/>
        </w:rPr>
      </w:pPr>
      <w:r w:rsidRPr="00D76FAA">
        <w:rPr>
          <w:sz w:val="24"/>
        </w:rPr>
        <w:t>3.2.1.2 Processamento de Imagens</w:t>
      </w:r>
    </w:p>
    <w:p w:rsidR="00613FF8" w:rsidRDefault="00613FF8" w:rsidP="00613FF8">
      <w:pPr>
        <w:pStyle w:val="Subsubtitulo"/>
        <w:rPr>
          <w:sz w:val="24"/>
        </w:rPr>
      </w:pPr>
    </w:p>
    <w:p w:rsidR="00613FF8" w:rsidRDefault="00613FF8" w:rsidP="00613FF8">
      <w:pPr>
        <w:pStyle w:val="Texto"/>
      </w:pPr>
      <w:r>
        <w:tab/>
        <w:t>Para a criação desse módulo, foi utilizado como referência o código criado por (</w:t>
      </w:r>
      <w:proofErr w:type="spellStart"/>
      <w:r w:rsidRPr="0001005C">
        <w:t>Tapparo</w:t>
      </w:r>
      <w:proofErr w:type="spellEnd"/>
      <w:r>
        <w:t xml:space="preserve">, 2016). O módulo do programa responsável pelo processamento de imagens é extremamente </w:t>
      </w:r>
      <w:r>
        <w:lastRenderedPageBreak/>
        <w:t xml:space="preserve">dependente da biblioteca </w:t>
      </w:r>
      <w:proofErr w:type="spellStart"/>
      <w:proofErr w:type="gramStart"/>
      <w:r>
        <w:t>OpenCV</w:t>
      </w:r>
      <w:proofErr w:type="spellEnd"/>
      <w:proofErr w:type="gramEnd"/>
      <w:r>
        <w:t xml:space="preserve">, portanto algumas etapas de seu fluxo são funções implementadas pela biblioteca. O fluxo completo deste módulo encontra-se no fluxograma abaixo, na </w:t>
      </w:r>
      <w:r w:rsidR="004E127B">
        <w:fldChar w:fldCharType="begin"/>
      </w:r>
      <w:r w:rsidR="004E127B">
        <w:instrText xml:space="preserve"> REF _Ref496116740 \h </w:instrText>
      </w:r>
      <w:r w:rsidR="004E127B">
        <w:fldChar w:fldCharType="separate"/>
      </w:r>
      <w:r w:rsidR="00A61D9C">
        <w:t xml:space="preserve">Figura </w:t>
      </w:r>
      <w:r w:rsidR="00A61D9C">
        <w:rPr>
          <w:noProof/>
        </w:rPr>
        <w:t>10</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3931E613" wp14:editId="4A543CD8">
            <wp:extent cx="1042993" cy="6505575"/>
            <wp:effectExtent l="0" t="0" r="508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imgprc.png"/>
                    <pic:cNvPicPr/>
                  </pic:nvPicPr>
                  <pic:blipFill>
                    <a:blip r:embed="rId30">
                      <a:extLst>
                        <a:ext uri="{28A0092B-C50C-407E-A947-70E740481C1C}">
                          <a14:useLocalDpi xmlns:a14="http://schemas.microsoft.com/office/drawing/2010/main" val="0"/>
                        </a:ext>
                      </a:extLst>
                    </a:blip>
                    <a:stretch>
                      <a:fillRect/>
                    </a:stretch>
                  </pic:blipFill>
                  <pic:spPr>
                    <a:xfrm>
                      <a:off x="0" y="0"/>
                      <a:ext cx="1073534" cy="6696075"/>
                    </a:xfrm>
                    <a:prstGeom prst="rect">
                      <a:avLst/>
                    </a:prstGeom>
                  </pic:spPr>
                </pic:pic>
              </a:graphicData>
            </a:graphic>
          </wp:inline>
        </w:drawing>
      </w:r>
    </w:p>
    <w:p w:rsidR="00613FF8" w:rsidRDefault="00613FF8" w:rsidP="00613FF8">
      <w:pPr>
        <w:pStyle w:val="Legenda"/>
        <w:jc w:val="center"/>
      </w:pPr>
      <w:bookmarkStart w:id="78" w:name="_Ref496116740"/>
      <w:bookmarkStart w:id="79" w:name="_Toc496649386"/>
      <w:r>
        <w:t xml:space="preserve">Figura </w:t>
      </w:r>
      <w:r>
        <w:fldChar w:fldCharType="begin"/>
      </w:r>
      <w:r>
        <w:instrText xml:space="preserve"> SEQ Figura \* ARABIC </w:instrText>
      </w:r>
      <w:r>
        <w:fldChar w:fldCharType="separate"/>
      </w:r>
      <w:r w:rsidR="004D3C5D">
        <w:rPr>
          <w:noProof/>
        </w:rPr>
        <w:t>10</w:t>
      </w:r>
      <w:r>
        <w:fldChar w:fldCharType="end"/>
      </w:r>
      <w:bookmarkEnd w:id="78"/>
      <w:r>
        <w:t xml:space="preserve"> - Fluxograma do módulo de Processamento de Imagens do projeto</w:t>
      </w:r>
      <w:bookmarkEnd w:id="79"/>
    </w:p>
    <w:p w:rsidR="00613FF8" w:rsidRDefault="00613FF8" w:rsidP="00613FF8">
      <w:pPr>
        <w:pStyle w:val="Texto"/>
      </w:pPr>
      <w:r>
        <w:lastRenderedPageBreak/>
        <w:tab/>
        <w:t>O processamento de imagens nesse projeto é uma sucessão de ações em cima das imagens iniciais, resultando em um vetor de blocos que representa as áreas que serão avaliadas para irrigação. Seu fluxo é simples e não possui nenhum laço de repetição ou rota alternativa, essa sequência de ações é chamada no início do programa e só é executada uma vez.</w:t>
      </w:r>
    </w:p>
    <w:p w:rsidR="00613FF8" w:rsidRDefault="00613FF8" w:rsidP="00613FF8">
      <w:pPr>
        <w:pStyle w:val="Texto"/>
      </w:pPr>
      <w:r>
        <w:tab/>
        <w:t xml:space="preserve">As imagens que chegam como </w:t>
      </w:r>
      <w:proofErr w:type="gramStart"/>
      <w:r>
        <w:t>parâmetro para o programa são</w:t>
      </w:r>
      <w:proofErr w:type="gramEnd"/>
      <w:r>
        <w:t xml:space="preserve"> juntadas através do método de </w:t>
      </w:r>
      <w:proofErr w:type="spellStart"/>
      <w:r>
        <w:rPr>
          <w:i/>
        </w:rPr>
        <w:t>stitching</w:t>
      </w:r>
      <w:proofErr w:type="spellEnd"/>
      <w:r>
        <w:t xml:space="preserve"> e a partir desse resultado são feitas as operações necessárias para extrair a informação desejada da imagem. O </w:t>
      </w:r>
      <w:proofErr w:type="spellStart"/>
      <w:r>
        <w:rPr>
          <w:i/>
        </w:rPr>
        <w:t>blur</w:t>
      </w:r>
      <w:proofErr w:type="spellEnd"/>
      <w:r>
        <w:t xml:space="preserve">, conversão do espaço BGR (RGB na notação do </w:t>
      </w:r>
      <w:proofErr w:type="spellStart"/>
      <w:proofErr w:type="gramStart"/>
      <w:r>
        <w:t>OpenCV</w:t>
      </w:r>
      <w:proofErr w:type="spellEnd"/>
      <w:proofErr w:type="gramEnd"/>
      <w:r>
        <w:t xml:space="preserve">) para HSV, segmentação da imagem e processamento morfológico são todos métodos implementados pela biblioteca do </w:t>
      </w:r>
      <w:proofErr w:type="spellStart"/>
      <w:r>
        <w:t>OpenCV</w:t>
      </w:r>
      <w:proofErr w:type="spellEnd"/>
      <w:r>
        <w:t xml:space="preserve"> e são necessários para manter na imagem somente o que é desejado, que no caso desse projeto é a grama. A partir da imagem gerada por essas operações, </w:t>
      </w:r>
      <w:proofErr w:type="gramStart"/>
      <w:r>
        <w:t>são</w:t>
      </w:r>
      <w:proofErr w:type="gramEnd"/>
      <w:r>
        <w:t xml:space="preserve"> calculados a cor média dos pixels de bloco em bloco, sendo cada bloco um quadrado de lado de 100 </w:t>
      </w:r>
      <w:r>
        <w:rPr>
          <w:i/>
        </w:rPr>
        <w:t>pixels</w:t>
      </w:r>
      <w:r>
        <w:t>. Após esse cálculo, todos os pixels dentro da área onde foi calculada a média são “pintados” na cor média. Após essa transformação, é aplicada uma máscara para determinar quais blocos são considerados saudáveis e quais não são. Os blocos considerados não saudáveis, ou blocos que necessitam ser regados, são salvos num vetor que será mandado ao núcleo do programa onde será feito o processo de tomada de decisão.</w:t>
      </w:r>
    </w:p>
    <w:p w:rsidR="00613FF8" w:rsidRDefault="00613FF8" w:rsidP="00613FF8">
      <w:pPr>
        <w:pStyle w:val="Texto"/>
      </w:pPr>
    </w:p>
    <w:p w:rsidR="00613FF8" w:rsidRDefault="00613FF8" w:rsidP="00613FF8">
      <w:pPr>
        <w:pStyle w:val="Subsubtitulo"/>
        <w:rPr>
          <w:sz w:val="24"/>
        </w:rPr>
      </w:pPr>
      <w:r>
        <w:rPr>
          <w:sz w:val="24"/>
        </w:rPr>
        <w:t>3.2.1.3 Tomada de Decisão</w:t>
      </w:r>
    </w:p>
    <w:p w:rsidR="00613FF8" w:rsidRDefault="00613FF8" w:rsidP="00613FF8">
      <w:pPr>
        <w:pStyle w:val="Subsubtitulo"/>
        <w:rPr>
          <w:sz w:val="24"/>
        </w:rPr>
      </w:pPr>
    </w:p>
    <w:p w:rsidR="00613FF8" w:rsidRDefault="00613FF8" w:rsidP="00613FF8">
      <w:pPr>
        <w:pStyle w:val="Texto"/>
      </w:pPr>
      <w:r>
        <w:tab/>
        <w:t xml:space="preserve">Assim como no processamento de imagens, o fluxo de tomada de decisão é uma sequência de operações com a diferença que no final existem duas possibilidades: regar ou não regar o bloco. O fluxograma da tomada de decisão pode ser visto na </w:t>
      </w:r>
      <w:r w:rsidR="004E127B">
        <w:fldChar w:fldCharType="begin"/>
      </w:r>
      <w:r w:rsidR="004E127B">
        <w:instrText xml:space="preserve"> REF _Ref496116759 \h </w:instrText>
      </w:r>
      <w:r w:rsidR="004E127B">
        <w:fldChar w:fldCharType="separate"/>
      </w:r>
      <w:r w:rsidR="00A61D9C">
        <w:t xml:space="preserve">Figura </w:t>
      </w:r>
      <w:r w:rsidR="00A61D9C">
        <w:rPr>
          <w:noProof/>
        </w:rPr>
        <w:t>11</w:t>
      </w:r>
      <w:r w:rsidR="004E127B">
        <w:fldChar w:fldCharType="end"/>
      </w:r>
      <w:r>
        <w:t>:</w:t>
      </w:r>
    </w:p>
    <w:p w:rsidR="00613FF8" w:rsidRDefault="00613FF8" w:rsidP="00613FF8">
      <w:pPr>
        <w:pStyle w:val="Texto"/>
        <w:keepNext/>
      </w:pPr>
      <w:r>
        <w:lastRenderedPageBreak/>
        <w:t xml:space="preserve">                    </w:t>
      </w:r>
      <w:r>
        <w:rPr>
          <w:noProof/>
        </w:rPr>
        <w:drawing>
          <wp:inline distT="0" distB="0" distL="0" distR="0" wp14:anchorId="1CAF116C" wp14:editId="033C25BE">
            <wp:extent cx="2747001" cy="77628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decisao.png"/>
                    <pic:cNvPicPr/>
                  </pic:nvPicPr>
                  <pic:blipFill>
                    <a:blip r:embed="rId31">
                      <a:extLst>
                        <a:ext uri="{28A0092B-C50C-407E-A947-70E740481C1C}">
                          <a14:useLocalDpi xmlns:a14="http://schemas.microsoft.com/office/drawing/2010/main" val="0"/>
                        </a:ext>
                      </a:extLst>
                    </a:blip>
                    <a:stretch>
                      <a:fillRect/>
                    </a:stretch>
                  </pic:blipFill>
                  <pic:spPr>
                    <a:xfrm>
                      <a:off x="0" y="0"/>
                      <a:ext cx="2754591" cy="7784323"/>
                    </a:xfrm>
                    <a:prstGeom prst="rect">
                      <a:avLst/>
                    </a:prstGeom>
                  </pic:spPr>
                </pic:pic>
              </a:graphicData>
            </a:graphic>
          </wp:inline>
        </w:drawing>
      </w:r>
    </w:p>
    <w:p w:rsidR="00613FF8" w:rsidRDefault="00613FF8" w:rsidP="00613FF8">
      <w:pPr>
        <w:pStyle w:val="Legenda"/>
        <w:jc w:val="center"/>
      </w:pPr>
      <w:bookmarkStart w:id="80" w:name="_Ref496116759"/>
      <w:bookmarkStart w:id="81" w:name="_Toc496649387"/>
      <w:r>
        <w:t xml:space="preserve">Figura </w:t>
      </w:r>
      <w:r>
        <w:fldChar w:fldCharType="begin"/>
      </w:r>
      <w:r>
        <w:instrText xml:space="preserve"> SEQ Figura \* ARABIC </w:instrText>
      </w:r>
      <w:r>
        <w:fldChar w:fldCharType="separate"/>
      </w:r>
      <w:r w:rsidR="004D3C5D">
        <w:rPr>
          <w:noProof/>
        </w:rPr>
        <w:t>11</w:t>
      </w:r>
      <w:r>
        <w:fldChar w:fldCharType="end"/>
      </w:r>
      <w:bookmarkEnd w:id="80"/>
      <w:r>
        <w:t xml:space="preserve"> - </w:t>
      </w:r>
      <w:r w:rsidRPr="006C4935">
        <w:t>Fluxograma do m</w:t>
      </w:r>
      <w:r>
        <w:t>ódulo de Tomada de Decisão</w:t>
      </w:r>
      <w:r w:rsidRPr="006C4935">
        <w:t xml:space="preserve"> do projeto</w:t>
      </w:r>
      <w:bookmarkEnd w:id="81"/>
    </w:p>
    <w:p w:rsidR="00613FF8" w:rsidRDefault="00613FF8" w:rsidP="00613FF8">
      <w:pPr>
        <w:pStyle w:val="Texto"/>
      </w:pPr>
      <w:r>
        <w:lastRenderedPageBreak/>
        <w:tab/>
        <w:t>As informações do clima e do vento são retiradas da internet através de uma linha de comando, já as informações da umidade do solo e insolação são obtidas através dos respectivos sensores. O resultado anterior é lido de um arquivo onde todos os resultados são salvos, como mostrado no fluxograma do núcleo do programa. Por fim, o valor da cor é o módulo do vetor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Após a obtenção de todos os valores necessários, faz-se o cálculo da fórmula para decidir se o bloco vai ser regado ou não. A partir da leitura do resultado anterior até o final, o fluxo é o mesmo que o fluxo do </w:t>
      </w:r>
      <w:r>
        <w:rPr>
          <w:i/>
        </w:rPr>
        <w:t>loop</w:t>
      </w:r>
      <w:r>
        <w:t xml:space="preserve"> interior encontrado no Núcleo. Isso acontece</w:t>
      </w:r>
      <w:proofErr w:type="gramStart"/>
      <w:r>
        <w:t xml:space="preserve"> pois</w:t>
      </w:r>
      <w:proofErr w:type="gramEnd"/>
      <w:r>
        <w:t xml:space="preserve"> para a tomada de decisão, não existe uma função que englobe todas as outras do mesmo módulo como acontece com o processamento de imagens, portanto, as funções são chamadas individualmente pelo núcleo.</w:t>
      </w:r>
    </w:p>
    <w:p w:rsidR="00613FF8" w:rsidRDefault="00613FF8" w:rsidP="00613FF8">
      <w:pPr>
        <w:pStyle w:val="Texto"/>
      </w:pPr>
    </w:p>
    <w:p w:rsidR="00613FF8" w:rsidRDefault="00613FF8" w:rsidP="00613FF8">
      <w:pPr>
        <w:pStyle w:val="Subsubsubtitulo"/>
      </w:pPr>
      <w:r>
        <w:t>3.2.1.4 Aspersores</w:t>
      </w:r>
    </w:p>
    <w:p w:rsidR="00613FF8" w:rsidRDefault="00613FF8" w:rsidP="00613FF8">
      <w:pPr>
        <w:pStyle w:val="Subsubsubtitulo"/>
      </w:pPr>
    </w:p>
    <w:p w:rsidR="00613FF8" w:rsidRDefault="00613FF8" w:rsidP="00613FF8">
      <w:pPr>
        <w:pStyle w:val="Texto"/>
      </w:pPr>
      <w:r>
        <w:tab/>
        <w:t xml:space="preserve">O módulo responsável pelos aspersores é o mais simples, sendo dois métodos os mais importantes: O método responsável por ler os aspersores de um arquivo e o método que define os jatos. Esse último detecta o aspersor adequado para o bloco que foi passado como parâmetro e chama todas as funções restantes do módulo: a do cálculo da distância entre aspersor e módulo e a do cálculo do ângulo entre aspersor e módulo. A orientação é determinada na detecção de qual aspersor será utilizado. Seu fluxograma pode ser visto na </w:t>
      </w:r>
      <w:r w:rsidR="004E127B">
        <w:fldChar w:fldCharType="begin"/>
      </w:r>
      <w:r w:rsidR="004E127B">
        <w:instrText xml:space="preserve"> REF _Ref496116768 \h </w:instrText>
      </w:r>
      <w:r w:rsidR="004E127B">
        <w:fldChar w:fldCharType="separate"/>
      </w:r>
      <w:r w:rsidR="00A61D9C">
        <w:t xml:space="preserve">Figura </w:t>
      </w:r>
      <w:r w:rsidR="00A61D9C">
        <w:rPr>
          <w:noProof/>
        </w:rPr>
        <w:t>12</w:t>
      </w:r>
      <w:r w:rsidR="004E127B">
        <w:fldChar w:fldCharType="end"/>
      </w:r>
      <w:r>
        <w:t>:</w:t>
      </w:r>
    </w:p>
    <w:p w:rsidR="00613FF8" w:rsidRDefault="00613FF8" w:rsidP="00613FF8">
      <w:pPr>
        <w:pStyle w:val="Texto"/>
        <w:keepNext/>
        <w:jc w:val="center"/>
      </w:pPr>
      <w:r>
        <w:rPr>
          <w:noProof/>
        </w:rPr>
        <w:lastRenderedPageBreak/>
        <w:drawing>
          <wp:inline distT="0" distB="0" distL="0" distR="0" wp14:anchorId="3580A4C5" wp14:editId="233DDCA2">
            <wp:extent cx="2104762" cy="705714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sprinkler.png"/>
                    <pic:cNvPicPr/>
                  </pic:nvPicPr>
                  <pic:blipFill>
                    <a:blip r:embed="rId32">
                      <a:extLst>
                        <a:ext uri="{28A0092B-C50C-407E-A947-70E740481C1C}">
                          <a14:useLocalDpi xmlns:a14="http://schemas.microsoft.com/office/drawing/2010/main" val="0"/>
                        </a:ext>
                      </a:extLst>
                    </a:blip>
                    <a:stretch>
                      <a:fillRect/>
                    </a:stretch>
                  </pic:blipFill>
                  <pic:spPr>
                    <a:xfrm>
                      <a:off x="0" y="0"/>
                      <a:ext cx="2104762" cy="7057143"/>
                    </a:xfrm>
                    <a:prstGeom prst="rect">
                      <a:avLst/>
                    </a:prstGeom>
                  </pic:spPr>
                </pic:pic>
              </a:graphicData>
            </a:graphic>
          </wp:inline>
        </w:drawing>
      </w:r>
    </w:p>
    <w:p w:rsidR="00613FF8" w:rsidRDefault="00613FF8" w:rsidP="00613FF8">
      <w:pPr>
        <w:pStyle w:val="Legenda"/>
        <w:jc w:val="center"/>
      </w:pPr>
      <w:bookmarkStart w:id="82" w:name="_Ref496116768"/>
      <w:bookmarkStart w:id="83" w:name="_Toc496649388"/>
      <w:r>
        <w:t xml:space="preserve">Figura </w:t>
      </w:r>
      <w:r>
        <w:fldChar w:fldCharType="begin"/>
      </w:r>
      <w:r>
        <w:instrText xml:space="preserve"> SEQ Figura \* ARABIC </w:instrText>
      </w:r>
      <w:r>
        <w:fldChar w:fldCharType="separate"/>
      </w:r>
      <w:r w:rsidR="004D3C5D">
        <w:rPr>
          <w:noProof/>
        </w:rPr>
        <w:t>12</w:t>
      </w:r>
      <w:r>
        <w:fldChar w:fldCharType="end"/>
      </w:r>
      <w:bookmarkEnd w:id="82"/>
      <w:r>
        <w:t xml:space="preserve"> - </w:t>
      </w:r>
      <w:r w:rsidRPr="00931F1B">
        <w:t xml:space="preserve">Fluxograma do módulo de </w:t>
      </w:r>
      <w:r>
        <w:t>Aspersores</w:t>
      </w:r>
      <w:r w:rsidRPr="00931F1B">
        <w:t xml:space="preserve"> do projeto</w:t>
      </w:r>
      <w:bookmarkEnd w:id="83"/>
    </w:p>
    <w:p w:rsidR="00613FF8" w:rsidRDefault="00613FF8" w:rsidP="00613FF8">
      <w:pPr>
        <w:pStyle w:val="Texto"/>
      </w:pPr>
    </w:p>
    <w:p w:rsidR="00560D0A" w:rsidRDefault="00560D0A" w:rsidP="00613FF8">
      <w:pPr>
        <w:pStyle w:val="Texto"/>
      </w:pPr>
    </w:p>
    <w:p w:rsidR="00560D0A" w:rsidRDefault="00560D0A" w:rsidP="00560D0A">
      <w:pPr>
        <w:pStyle w:val="Ttulo3"/>
      </w:pPr>
      <w:bookmarkStart w:id="84" w:name="_Toc496649370"/>
      <w:r>
        <w:lastRenderedPageBreak/>
        <w:t>3.2.2 Hardware</w:t>
      </w:r>
      <w:bookmarkEnd w:id="84"/>
    </w:p>
    <w:p w:rsidR="00560D0A" w:rsidRDefault="00560D0A" w:rsidP="00560D0A">
      <w:pPr>
        <w:pStyle w:val="Ttulo3"/>
      </w:pPr>
    </w:p>
    <w:p w:rsidR="0060395E" w:rsidRDefault="00560D0A" w:rsidP="00613FF8">
      <w:pPr>
        <w:pStyle w:val="Texto"/>
      </w:pPr>
      <w:r>
        <w:tab/>
        <w:t xml:space="preserve">O Hardware </w:t>
      </w:r>
      <w:r w:rsidR="0060395E">
        <w:t xml:space="preserve">deste projeto é um circuito que consiste em uma placa </w:t>
      </w:r>
      <w:proofErr w:type="spellStart"/>
      <w:r w:rsidR="0060395E">
        <w:t>Arduino</w:t>
      </w:r>
      <w:proofErr w:type="spellEnd"/>
      <w:r w:rsidR="0060395E">
        <w:t xml:space="preserve"> ligada diretamente numa </w:t>
      </w:r>
      <w:proofErr w:type="spellStart"/>
      <w:r w:rsidR="0060395E">
        <w:t>Raspberry</w:t>
      </w:r>
      <w:proofErr w:type="spellEnd"/>
      <w:r w:rsidR="0060395E">
        <w:t xml:space="preserve"> </w:t>
      </w:r>
      <w:proofErr w:type="spellStart"/>
      <w:proofErr w:type="gramStart"/>
      <w:r w:rsidR="0060395E">
        <w:t>Pi</w:t>
      </w:r>
      <w:proofErr w:type="spellEnd"/>
      <w:proofErr w:type="gramEnd"/>
      <w:r w:rsidR="0060395E">
        <w:t xml:space="preserve">. Todos os sensores utilizados para coletar valores e todos os componentes controlados pelo circuito estão ligados ao </w:t>
      </w:r>
      <w:proofErr w:type="spellStart"/>
      <w:r w:rsidR="0060395E">
        <w:t>Arduino</w:t>
      </w:r>
      <w:proofErr w:type="spellEnd"/>
      <w:r w:rsidR="0060395E">
        <w:t xml:space="preserve">. O esquemático do projeto encontra-se na </w:t>
      </w:r>
      <w:r w:rsidR="0060395E">
        <w:fldChar w:fldCharType="begin"/>
      </w:r>
      <w:r w:rsidR="0060395E">
        <w:instrText xml:space="preserve"> REF _Ref496648508 \h </w:instrText>
      </w:r>
      <w:r w:rsidR="0060395E">
        <w:fldChar w:fldCharType="separate"/>
      </w:r>
      <w:r w:rsidR="00A61D9C">
        <w:t xml:space="preserve">Figura </w:t>
      </w:r>
      <w:r w:rsidR="00A61D9C">
        <w:rPr>
          <w:noProof/>
        </w:rPr>
        <w:t>13</w:t>
      </w:r>
      <w:r w:rsidR="0060395E">
        <w:fldChar w:fldCharType="end"/>
      </w:r>
      <w:r w:rsidR="0060395E">
        <w:t>.</w:t>
      </w:r>
    </w:p>
    <w:p w:rsidR="00EA57ED" w:rsidRDefault="00EA57ED" w:rsidP="00613FF8">
      <w:pPr>
        <w:pStyle w:val="Texto"/>
      </w:pPr>
      <w:r>
        <w:tab/>
        <w:t xml:space="preserve">Na </w:t>
      </w:r>
      <w:r>
        <w:fldChar w:fldCharType="begin"/>
      </w:r>
      <w:r>
        <w:instrText xml:space="preserve"> REF _Ref496648508 \h </w:instrText>
      </w:r>
      <w:r>
        <w:fldChar w:fldCharType="separate"/>
      </w:r>
      <w:r w:rsidR="00A61D9C">
        <w:t xml:space="preserve">Figura </w:t>
      </w:r>
      <w:r w:rsidR="00A61D9C">
        <w:rPr>
          <w:noProof/>
        </w:rPr>
        <w:t>13</w:t>
      </w:r>
      <w:r>
        <w:fldChar w:fldCharType="end"/>
      </w:r>
      <w:r>
        <w:t xml:space="preserve"> podemos ver o sensor de umidade e o painel </w:t>
      </w:r>
      <w:proofErr w:type="gramStart"/>
      <w:r>
        <w:t>solar ligados</w:t>
      </w:r>
      <w:proofErr w:type="gramEnd"/>
      <w:r>
        <w:t xml:space="preserve"> ao </w:t>
      </w:r>
      <w:proofErr w:type="spellStart"/>
      <w:r>
        <w:t>Arduino</w:t>
      </w:r>
      <w:proofErr w:type="spellEnd"/>
      <w:r>
        <w:t xml:space="preserve"> nos pinos A0 e A1 respectivamente. O potenciômetro ligado ao painel solar é utilizado para evitar que uma tensão maior que </w:t>
      </w:r>
      <w:proofErr w:type="gramStart"/>
      <w:r>
        <w:t>5</w:t>
      </w:r>
      <w:proofErr w:type="gramEnd"/>
      <w:r>
        <w:t xml:space="preserve"> V seja lida pelo </w:t>
      </w:r>
      <w:proofErr w:type="spellStart"/>
      <w:r>
        <w:t>Arduino</w:t>
      </w:r>
      <w:proofErr w:type="spellEnd"/>
      <w:r>
        <w:t xml:space="preserve">, o que levaria a placa a queimar. O servo e o módulo relé responsável por controlar a válvula </w:t>
      </w:r>
      <w:r w:rsidR="007A7C95">
        <w:t>solenoide</w:t>
      </w:r>
      <w:r>
        <w:t xml:space="preserve"> estão ligados nos pinos </w:t>
      </w:r>
      <w:proofErr w:type="gramStart"/>
      <w:r>
        <w:t>9</w:t>
      </w:r>
      <w:proofErr w:type="gramEnd"/>
      <w:r>
        <w:t xml:space="preserve"> e 8, respectivamente. O servo é o responsável pela movimentação do aspersor, sendo controlado pelo ângulo enviado ao </w:t>
      </w:r>
      <w:proofErr w:type="spellStart"/>
      <w:r>
        <w:t>Arduino</w:t>
      </w:r>
      <w:proofErr w:type="spellEnd"/>
      <w:r>
        <w:t xml:space="preserve"> e a válvula </w:t>
      </w:r>
      <w:r w:rsidR="007A7C95">
        <w:t>solenoide</w:t>
      </w:r>
      <w:r>
        <w:t>, controlada pelo módulo de relé já mencionado</w:t>
      </w:r>
      <w:r w:rsidR="00A61D9C">
        <w:t>, controla a quantidade de água gasta.</w:t>
      </w:r>
    </w:p>
    <w:p w:rsidR="0060395E" w:rsidRDefault="0060395E" w:rsidP="0060395E">
      <w:pPr>
        <w:pStyle w:val="Texto"/>
        <w:keepNext/>
        <w:jc w:val="center"/>
      </w:pPr>
      <w:r>
        <w:rPr>
          <w:noProof/>
        </w:rPr>
        <w:lastRenderedPageBreak/>
        <w:drawing>
          <wp:inline distT="0" distB="0" distL="0" distR="0">
            <wp:extent cx="6579515" cy="54483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c_bb.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83179" cy="5451334"/>
                    </a:xfrm>
                    <a:prstGeom prst="rect">
                      <a:avLst/>
                    </a:prstGeom>
                  </pic:spPr>
                </pic:pic>
              </a:graphicData>
            </a:graphic>
          </wp:inline>
        </w:drawing>
      </w:r>
    </w:p>
    <w:p w:rsidR="0060395E" w:rsidRDefault="0060395E" w:rsidP="0060395E">
      <w:pPr>
        <w:pStyle w:val="Legenda"/>
        <w:jc w:val="center"/>
      </w:pPr>
      <w:bookmarkStart w:id="85" w:name="_Ref496648508"/>
      <w:bookmarkStart w:id="86" w:name="_Toc496649389"/>
      <w:r>
        <w:t xml:space="preserve">Figura </w:t>
      </w:r>
      <w:r>
        <w:fldChar w:fldCharType="begin"/>
      </w:r>
      <w:r>
        <w:instrText xml:space="preserve"> SEQ Figura \* ARABIC </w:instrText>
      </w:r>
      <w:r>
        <w:fldChar w:fldCharType="separate"/>
      </w:r>
      <w:r w:rsidR="004D3C5D">
        <w:rPr>
          <w:noProof/>
        </w:rPr>
        <w:t>13</w:t>
      </w:r>
      <w:r>
        <w:fldChar w:fldCharType="end"/>
      </w:r>
      <w:bookmarkEnd w:id="85"/>
      <w:r>
        <w:t xml:space="preserve"> - Esquemático do Projeto.</w:t>
      </w:r>
      <w:bookmarkEnd w:id="86"/>
    </w:p>
    <w:p w:rsidR="00560D0A" w:rsidRDefault="00560D0A" w:rsidP="00613FF8">
      <w:pPr>
        <w:pStyle w:val="Texto"/>
      </w:pPr>
      <w:r>
        <w:br w:type="page"/>
      </w:r>
    </w:p>
    <w:p w:rsidR="00613FF8" w:rsidRDefault="00613FF8" w:rsidP="00613FF8">
      <w:pPr>
        <w:pStyle w:val="Ttulo2"/>
      </w:pPr>
      <w:bookmarkStart w:id="87" w:name="_Toc496649371"/>
      <w:proofErr w:type="gramStart"/>
      <w:r>
        <w:lastRenderedPageBreak/>
        <w:t>3.3 Descrição</w:t>
      </w:r>
      <w:proofErr w:type="gramEnd"/>
      <w:r>
        <w:t xml:space="preserve"> das Atividades Realizadas</w:t>
      </w:r>
      <w:bookmarkEnd w:id="87"/>
    </w:p>
    <w:p w:rsidR="00613FF8" w:rsidRPr="00613FF8" w:rsidRDefault="00613FF8" w:rsidP="00613FF8">
      <w:pPr>
        <w:pStyle w:val="Texto"/>
      </w:pPr>
    </w:p>
    <w:p w:rsidR="00613FF8" w:rsidRDefault="00613FF8" w:rsidP="00613FF8">
      <w:pPr>
        <w:pStyle w:val="Texto"/>
      </w:pPr>
      <w:r>
        <w:tab/>
        <w:t xml:space="preserve">Como foi dito na seção anterior, o projeto possui duas partes: o </w:t>
      </w:r>
      <w:r>
        <w:rPr>
          <w:i/>
        </w:rPr>
        <w:t xml:space="preserve">software </w:t>
      </w:r>
      <w:r>
        <w:t xml:space="preserve">e o </w:t>
      </w:r>
      <w:r>
        <w:rPr>
          <w:i/>
        </w:rPr>
        <w:t>hardware</w:t>
      </w:r>
      <w:r>
        <w:t xml:space="preserve">. Nesta sessão encontra-se a explicação para as </w:t>
      </w:r>
      <w:proofErr w:type="gramStart"/>
      <w:r>
        <w:t>implementações</w:t>
      </w:r>
      <w:proofErr w:type="gramEnd"/>
      <w:r>
        <w:t xml:space="preserve"> de cada módulo e </w:t>
      </w:r>
      <w:r w:rsidR="00A61D9C">
        <w:t>descrição de cada componente que foi utilizado na implementação final do circuito do projeto</w:t>
      </w:r>
      <w:r>
        <w:t>.</w:t>
      </w:r>
    </w:p>
    <w:p w:rsidR="00613FF8" w:rsidRDefault="00613FF8" w:rsidP="00613FF8">
      <w:pPr>
        <w:pStyle w:val="Texto"/>
      </w:pPr>
    </w:p>
    <w:p w:rsidR="00613FF8" w:rsidRDefault="00613FF8" w:rsidP="00613FF8">
      <w:pPr>
        <w:pStyle w:val="Ttulo3"/>
      </w:pPr>
      <w:bookmarkStart w:id="88" w:name="_Toc496649372"/>
      <w:r>
        <w:t>3.3.1 Software</w:t>
      </w:r>
      <w:bookmarkEnd w:id="88"/>
    </w:p>
    <w:p w:rsidR="00613FF8" w:rsidRPr="00613FF8" w:rsidRDefault="00613FF8" w:rsidP="00613FF8">
      <w:pPr>
        <w:pStyle w:val="Texto"/>
      </w:pPr>
    </w:p>
    <w:p w:rsidR="00613FF8" w:rsidRDefault="00613FF8" w:rsidP="00613FF8">
      <w:pPr>
        <w:pStyle w:val="Texto"/>
      </w:pPr>
      <w:r>
        <w:tab/>
        <w:t xml:space="preserve">O software produzido para esse projeto é </w:t>
      </w:r>
      <w:r>
        <w:rPr>
          <w:i/>
        </w:rPr>
        <w:t xml:space="preserve">open </w:t>
      </w:r>
      <w:proofErr w:type="spellStart"/>
      <w:r>
        <w:rPr>
          <w:i/>
        </w:rPr>
        <w:t>source</w:t>
      </w:r>
      <w:proofErr w:type="spellEnd"/>
      <w:r>
        <w:rPr>
          <w:i/>
        </w:rPr>
        <w:t xml:space="preserve"> </w:t>
      </w:r>
      <w:r>
        <w:t xml:space="preserve">e encontra-se em </w:t>
      </w:r>
      <w:hyperlink r:id="rId34" w:history="1">
        <w:r w:rsidRPr="00F073E2">
          <w:rPr>
            <w:rStyle w:val="Hyperlink"/>
          </w:rPr>
          <w:t>https://github.com/pedrosmv/TCC/</w:t>
        </w:r>
      </w:hyperlink>
      <w:proofErr w:type="gramStart"/>
      <w:r>
        <w:t xml:space="preserve"> .</w:t>
      </w:r>
      <w:proofErr w:type="gramEnd"/>
      <w:r>
        <w:t xml:space="preserve"> O código referente à tomada de decisão, feito na linguagem C++, foi dividido em quatros arquivos, cada um relativo a um módulo e três </w:t>
      </w:r>
      <w:proofErr w:type="spellStart"/>
      <w:r>
        <w:t>headers</w:t>
      </w:r>
      <w:proofErr w:type="spellEnd"/>
      <w:r>
        <w:t xml:space="preserve">, um para cada módulo menos o núcleo, que não possui função além da </w:t>
      </w:r>
      <w:proofErr w:type="spellStart"/>
      <w:r>
        <w:rPr>
          <w:i/>
        </w:rPr>
        <w:t>main</w:t>
      </w:r>
      <w:proofErr w:type="spellEnd"/>
      <w:r>
        <w:t>.</w:t>
      </w:r>
      <w:r w:rsidR="00D76FAA">
        <w:t xml:space="preserve"> Além dos códigos em C++ responsáveis pelo processo de decisão, são utilizados dois scripts em Python para ler e enviar dados via porta serial entre a </w:t>
      </w:r>
      <w:proofErr w:type="spellStart"/>
      <w:r w:rsidR="00D76FAA">
        <w:t>Raspberry</w:t>
      </w:r>
      <w:proofErr w:type="spellEnd"/>
      <w:r w:rsidR="00D76FAA">
        <w:t xml:space="preserve"> </w:t>
      </w:r>
      <w:proofErr w:type="spellStart"/>
      <w:proofErr w:type="gramStart"/>
      <w:r w:rsidR="00D76FAA">
        <w:t>Pi</w:t>
      </w:r>
      <w:proofErr w:type="spellEnd"/>
      <w:proofErr w:type="gramEnd"/>
      <w:r w:rsidR="00D76FAA">
        <w:t xml:space="preserve"> e o </w:t>
      </w:r>
      <w:proofErr w:type="spellStart"/>
      <w:r w:rsidR="00D76FAA">
        <w:t>Arduino</w:t>
      </w:r>
      <w:proofErr w:type="spellEnd"/>
    </w:p>
    <w:p w:rsidR="00613FF8" w:rsidRDefault="00613FF8" w:rsidP="00613FF8">
      <w:pPr>
        <w:pStyle w:val="Texto"/>
      </w:pPr>
    </w:p>
    <w:p w:rsidR="00613FF8" w:rsidRDefault="00613FF8" w:rsidP="00613FF8">
      <w:pPr>
        <w:pStyle w:val="Subsubsubtitulo"/>
      </w:pPr>
      <w:r>
        <w:t>3.3.1.1 Processamento de Imagem</w:t>
      </w:r>
    </w:p>
    <w:p w:rsidR="00613FF8" w:rsidRDefault="00613FF8" w:rsidP="00613FF8">
      <w:pPr>
        <w:pStyle w:val="Subsubsubtitulo"/>
      </w:pPr>
    </w:p>
    <w:p w:rsidR="00613FF8" w:rsidRPr="00597F49" w:rsidRDefault="00613FF8" w:rsidP="00613FF8">
      <w:pPr>
        <w:pStyle w:val="Subsubsubtitulo"/>
        <w:rPr>
          <w:sz w:val="22"/>
        </w:rPr>
      </w:pPr>
      <w:r w:rsidRPr="00597F49">
        <w:rPr>
          <w:sz w:val="22"/>
        </w:rPr>
        <w:t xml:space="preserve">3.3.1.1.1 </w:t>
      </w:r>
      <w:proofErr w:type="spellStart"/>
      <w:r>
        <w:rPr>
          <w:sz w:val="22"/>
        </w:rPr>
        <w:t>Stitch</w:t>
      </w:r>
      <w:proofErr w:type="spellEnd"/>
    </w:p>
    <w:p w:rsidR="00613FF8" w:rsidRDefault="00613FF8" w:rsidP="00613FF8">
      <w:pPr>
        <w:pStyle w:val="Subsubsubtitulo"/>
      </w:pPr>
    </w:p>
    <w:p w:rsidR="00613FF8" w:rsidRDefault="00613FF8" w:rsidP="00613FF8">
      <w:pPr>
        <w:pStyle w:val="Texto"/>
      </w:pPr>
      <w:r>
        <w:tab/>
        <w:t xml:space="preserve">A primeira função do módulo de processamento de imagens é </w:t>
      </w:r>
      <w:proofErr w:type="spellStart"/>
      <w:r>
        <w:t>stitch</w:t>
      </w:r>
      <w:proofErr w:type="spellEnd"/>
      <w:r w:rsidR="004E127B">
        <w:t xml:space="preserve">, como podemos ver na </w:t>
      </w:r>
      <w:r w:rsidR="004E127B">
        <w:fldChar w:fldCharType="begin"/>
      </w:r>
      <w:r w:rsidR="004E127B">
        <w:instrText xml:space="preserve"> REF _Ref496116783 \h </w:instrText>
      </w:r>
      <w:r w:rsidR="004E127B">
        <w:fldChar w:fldCharType="separate"/>
      </w:r>
      <w:r w:rsidR="00A61D9C">
        <w:t xml:space="preserve">Figura </w:t>
      </w:r>
      <w:r w:rsidR="00A61D9C">
        <w:rPr>
          <w:noProof/>
        </w:rPr>
        <w:t>14</w:t>
      </w:r>
      <w:r w:rsidR="004E127B">
        <w:fldChar w:fldCharType="end"/>
      </w:r>
      <w:r>
        <w:t>:</w:t>
      </w:r>
    </w:p>
    <w:p w:rsidR="00613FF8" w:rsidRDefault="00613FF8" w:rsidP="00613FF8">
      <w:pPr>
        <w:pStyle w:val="Texto"/>
        <w:keepNext/>
        <w:jc w:val="center"/>
      </w:pPr>
      <w:r>
        <w:rPr>
          <w:noProof/>
        </w:rPr>
        <w:drawing>
          <wp:inline distT="0" distB="0" distL="0" distR="0" wp14:anchorId="1745ECC6" wp14:editId="70992B10">
            <wp:extent cx="3248025" cy="27622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8025" cy="276225"/>
                    </a:xfrm>
                    <a:prstGeom prst="rect">
                      <a:avLst/>
                    </a:prstGeom>
                  </pic:spPr>
                </pic:pic>
              </a:graphicData>
            </a:graphic>
          </wp:inline>
        </w:drawing>
      </w:r>
    </w:p>
    <w:p w:rsidR="00613FF8" w:rsidRDefault="00613FF8" w:rsidP="00613FF8">
      <w:pPr>
        <w:pStyle w:val="Legenda"/>
        <w:jc w:val="center"/>
      </w:pPr>
      <w:bookmarkStart w:id="89" w:name="_Ref496116783"/>
      <w:bookmarkStart w:id="90" w:name="_Toc496649390"/>
      <w:r>
        <w:t xml:space="preserve">Figura </w:t>
      </w:r>
      <w:r>
        <w:fldChar w:fldCharType="begin"/>
      </w:r>
      <w:r>
        <w:instrText xml:space="preserve"> SEQ Figura \* ARABIC </w:instrText>
      </w:r>
      <w:r>
        <w:fldChar w:fldCharType="separate"/>
      </w:r>
      <w:r w:rsidR="004D3C5D">
        <w:rPr>
          <w:noProof/>
        </w:rPr>
        <w:t>14</w:t>
      </w:r>
      <w:r>
        <w:fldChar w:fldCharType="end"/>
      </w:r>
      <w:bookmarkEnd w:id="89"/>
      <w:r>
        <w:t xml:space="preserve"> - Cabeçalho da função </w:t>
      </w:r>
      <w:proofErr w:type="spellStart"/>
      <w:r>
        <w:t>stitch</w:t>
      </w:r>
      <w:proofErr w:type="spellEnd"/>
      <w:r>
        <w:t>.</w:t>
      </w:r>
      <w:bookmarkEnd w:id="90"/>
    </w:p>
    <w:p w:rsidR="00613FF8" w:rsidRDefault="00613FF8" w:rsidP="00613FF8">
      <w:pPr>
        <w:pStyle w:val="Texto"/>
        <w:ind w:firstLine="720"/>
      </w:pPr>
      <w:r>
        <w:t xml:space="preserve">Os seus argumentos, </w:t>
      </w:r>
      <w:proofErr w:type="spellStart"/>
      <w:r>
        <w:rPr>
          <w:i/>
        </w:rPr>
        <w:t>argc</w:t>
      </w:r>
      <w:proofErr w:type="spellEnd"/>
      <w:r>
        <w:rPr>
          <w:i/>
        </w:rPr>
        <w:t xml:space="preserve"> </w:t>
      </w:r>
      <w:r>
        <w:t xml:space="preserve">e </w:t>
      </w:r>
      <w:proofErr w:type="spellStart"/>
      <w:r>
        <w:rPr>
          <w:i/>
        </w:rPr>
        <w:t>argv</w:t>
      </w:r>
      <w:proofErr w:type="spellEnd"/>
      <w:r>
        <w:t xml:space="preserve"> são os mesmos recebidos pela </w:t>
      </w:r>
      <w:proofErr w:type="spellStart"/>
      <w:r>
        <w:rPr>
          <w:i/>
        </w:rPr>
        <w:t>main</w:t>
      </w:r>
      <w:proofErr w:type="spellEnd"/>
      <w:r>
        <w:t xml:space="preserve"> passados via linha de comando. O inteiro </w:t>
      </w:r>
      <w:proofErr w:type="spellStart"/>
      <w:r>
        <w:rPr>
          <w:i/>
        </w:rPr>
        <w:t>argc</w:t>
      </w:r>
      <w:proofErr w:type="spellEnd"/>
      <w:r>
        <w:t xml:space="preserve"> é um valor que indica a quantidade de argumentos que foram passados na chamada do programa. Já </w:t>
      </w:r>
      <w:proofErr w:type="spellStart"/>
      <w:r w:rsidRPr="00FC434C">
        <w:rPr>
          <w:i/>
        </w:rPr>
        <w:t>argv</w:t>
      </w:r>
      <w:proofErr w:type="spellEnd"/>
      <w:r>
        <w:t xml:space="preserve"> é um vetor do tipo </w:t>
      </w:r>
      <w:r>
        <w:rPr>
          <w:i/>
        </w:rPr>
        <w:t>char</w:t>
      </w:r>
      <w:r>
        <w:t xml:space="preserve"> que contém os argumentos. É necessário atentar-se para o fato que </w:t>
      </w:r>
      <w:proofErr w:type="spellStart"/>
      <w:proofErr w:type="gramStart"/>
      <w:r>
        <w:rPr>
          <w:i/>
        </w:rPr>
        <w:t>argv</w:t>
      </w:r>
      <w:proofErr w:type="spellEnd"/>
      <w:r>
        <w:rPr>
          <w:i/>
        </w:rPr>
        <w:t>[</w:t>
      </w:r>
      <w:proofErr w:type="gramEnd"/>
      <w:r>
        <w:rPr>
          <w:i/>
        </w:rPr>
        <w:t xml:space="preserve">0] </w:t>
      </w:r>
      <w:r>
        <w:t>é o nome do programa, portanto os argumentos encontram-se nas posições posteriores.</w:t>
      </w:r>
    </w:p>
    <w:p w:rsidR="00613FF8" w:rsidRDefault="00613FF8" w:rsidP="00613FF8">
      <w:pPr>
        <w:pStyle w:val="Texto"/>
      </w:pPr>
      <w:r>
        <w:lastRenderedPageBreak/>
        <w:tab/>
        <w:t xml:space="preserve">O tipo de retorno da função, </w:t>
      </w:r>
      <w:proofErr w:type="spellStart"/>
      <w:r>
        <w:t>Mat</w:t>
      </w:r>
      <w:proofErr w:type="spellEnd"/>
      <w:r>
        <w:t xml:space="preserve">, é um tipo definido pela biblioteca </w:t>
      </w:r>
      <w:proofErr w:type="spellStart"/>
      <w:proofErr w:type="gramStart"/>
      <w:r>
        <w:t>OpenCV</w:t>
      </w:r>
      <w:proofErr w:type="spellEnd"/>
      <w:proofErr w:type="gramEnd"/>
      <w:r>
        <w:t xml:space="preserve">, que representa um </w:t>
      </w:r>
      <w:proofErr w:type="spellStart"/>
      <w:r>
        <w:rPr>
          <w:i/>
        </w:rPr>
        <w:t>array</w:t>
      </w:r>
      <w:proofErr w:type="spellEnd"/>
      <w:r>
        <w:rPr>
          <w:i/>
        </w:rPr>
        <w:t xml:space="preserve"> </w:t>
      </w:r>
      <w:r>
        <w:t>de canal simples ou multicanal que pode armazenar imagens. No caso da função aqui citada o retorno é uma imagem, união das imagens passadas por argumento.</w:t>
      </w:r>
    </w:p>
    <w:p w:rsidR="00613FF8" w:rsidRDefault="00613FF8" w:rsidP="00613FF8">
      <w:pPr>
        <w:pStyle w:val="Texto"/>
      </w:pPr>
      <w:r>
        <w:tab/>
        <w:t xml:space="preserve">As imagens presentes no vetor </w:t>
      </w:r>
      <w:proofErr w:type="spellStart"/>
      <w:r>
        <w:rPr>
          <w:i/>
        </w:rPr>
        <w:t>argv</w:t>
      </w:r>
      <w:proofErr w:type="spellEnd"/>
      <w:r>
        <w:t xml:space="preserve"> são lidas e colocadas num vetor de imagens do tipo </w:t>
      </w:r>
      <w:proofErr w:type="spellStart"/>
      <w:r>
        <w:t>Mat</w:t>
      </w:r>
      <w:proofErr w:type="spellEnd"/>
      <w:r>
        <w:t xml:space="preserve"> chamado “</w:t>
      </w:r>
      <w:proofErr w:type="spellStart"/>
      <w:r>
        <w:t>imgs</w:t>
      </w:r>
      <w:proofErr w:type="spellEnd"/>
      <w:r>
        <w:t xml:space="preserve">” e esse vetor </w:t>
      </w:r>
      <w:proofErr w:type="gramStart"/>
      <w:r>
        <w:t>será utilizado</w:t>
      </w:r>
      <w:proofErr w:type="gramEnd"/>
      <w:r>
        <w:t xml:space="preserve"> pelo método </w:t>
      </w:r>
      <w:proofErr w:type="spellStart"/>
      <w:r>
        <w:t>stitch</w:t>
      </w:r>
      <w:proofErr w:type="spellEnd"/>
      <w:r>
        <w:t xml:space="preserve"> do objeto </w:t>
      </w:r>
      <w:proofErr w:type="spellStart"/>
      <w:r>
        <w:t>sitcher</w:t>
      </w:r>
      <w:proofErr w:type="spellEnd"/>
      <w:r>
        <w:t xml:space="preserve">, como é possível observar na </w:t>
      </w:r>
      <w:r w:rsidR="004E127B">
        <w:fldChar w:fldCharType="begin"/>
      </w:r>
      <w:r w:rsidR="004E127B">
        <w:instrText xml:space="preserve"> REF _Ref496116809 \h </w:instrText>
      </w:r>
      <w:r w:rsidR="004E127B">
        <w:fldChar w:fldCharType="separate"/>
      </w:r>
      <w:r w:rsidR="00A61D9C">
        <w:t xml:space="preserve">Figura </w:t>
      </w:r>
      <w:r w:rsidR="00A61D9C">
        <w:rPr>
          <w:noProof/>
        </w:rPr>
        <w:t>15</w:t>
      </w:r>
      <w:r w:rsidR="004E127B">
        <w:fldChar w:fldCharType="end"/>
      </w:r>
      <w:r>
        <w:t>:</w:t>
      </w:r>
    </w:p>
    <w:p w:rsidR="004E127B" w:rsidRDefault="004E127B" w:rsidP="00613FF8">
      <w:pPr>
        <w:pStyle w:val="Texto"/>
      </w:pPr>
    </w:p>
    <w:p w:rsidR="00613FF8" w:rsidRDefault="00613FF8" w:rsidP="00613FF8">
      <w:pPr>
        <w:pStyle w:val="Texto"/>
        <w:keepNext/>
      </w:pPr>
      <w:r>
        <w:rPr>
          <w:noProof/>
        </w:rPr>
        <w:drawing>
          <wp:inline distT="0" distB="0" distL="0" distR="0" wp14:anchorId="3F15FB6D" wp14:editId="495B4CC1">
            <wp:extent cx="5581650" cy="11239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1123950"/>
                    </a:xfrm>
                    <a:prstGeom prst="rect">
                      <a:avLst/>
                    </a:prstGeom>
                  </pic:spPr>
                </pic:pic>
              </a:graphicData>
            </a:graphic>
          </wp:inline>
        </w:drawing>
      </w:r>
    </w:p>
    <w:p w:rsidR="00613FF8" w:rsidRDefault="00613FF8" w:rsidP="00613FF8">
      <w:pPr>
        <w:pStyle w:val="Legenda"/>
        <w:jc w:val="center"/>
      </w:pPr>
      <w:bookmarkStart w:id="91" w:name="_Ref496116809"/>
      <w:bookmarkStart w:id="92" w:name="_Toc496649391"/>
      <w:r>
        <w:t xml:space="preserve">Figura </w:t>
      </w:r>
      <w:r>
        <w:fldChar w:fldCharType="begin"/>
      </w:r>
      <w:r>
        <w:instrText xml:space="preserve"> SEQ Figura \* ARABIC </w:instrText>
      </w:r>
      <w:r>
        <w:fldChar w:fldCharType="separate"/>
      </w:r>
      <w:r w:rsidR="004D3C5D">
        <w:rPr>
          <w:noProof/>
        </w:rPr>
        <w:t>15</w:t>
      </w:r>
      <w:r>
        <w:fldChar w:fldCharType="end"/>
      </w:r>
      <w:bookmarkEnd w:id="91"/>
      <w:r>
        <w:t xml:space="preserve"> - Pedaço de código da função </w:t>
      </w:r>
      <w:proofErr w:type="spellStart"/>
      <w:r>
        <w:t>stitch</w:t>
      </w:r>
      <w:proofErr w:type="spellEnd"/>
      <w:r>
        <w:t xml:space="preserve"> do módulo de Processamento de Imagens.</w:t>
      </w:r>
      <w:bookmarkEnd w:id="92"/>
    </w:p>
    <w:p w:rsidR="004E127B" w:rsidRPr="004E127B" w:rsidRDefault="004E127B" w:rsidP="004E127B"/>
    <w:p w:rsidR="00613FF8" w:rsidRDefault="00613FF8" w:rsidP="00613FF8">
      <w:pPr>
        <w:pStyle w:val="Texto"/>
      </w:pPr>
      <w:r>
        <w:tab/>
        <w:t>A imagem resultado, presente em pano, é o retorno da função.</w:t>
      </w:r>
    </w:p>
    <w:p w:rsidR="00613FF8" w:rsidRDefault="00613FF8" w:rsidP="00613FF8">
      <w:pPr>
        <w:pStyle w:val="Texto"/>
      </w:pPr>
      <w:r>
        <w:tab/>
        <w:t xml:space="preserve">Nesse projeto, durante o desenvolvimento, as imagens de entrada foram </w:t>
      </w:r>
      <w:proofErr w:type="gramStart"/>
      <w:r>
        <w:t>as</w:t>
      </w:r>
      <w:proofErr w:type="gramEnd"/>
      <w:r>
        <w:t xml:space="preserve"> imagens presente na </w:t>
      </w:r>
      <w:r w:rsidR="004E127B">
        <w:fldChar w:fldCharType="begin"/>
      </w:r>
      <w:r w:rsidR="004E127B">
        <w:instrText xml:space="preserve"> REF _Ref496116816 \h </w:instrText>
      </w:r>
      <w:r w:rsidR="004E127B">
        <w:fldChar w:fldCharType="separate"/>
      </w:r>
      <w:r w:rsidR="00A61D9C">
        <w:t xml:space="preserve">Figura </w:t>
      </w:r>
      <w:r w:rsidR="00A61D9C">
        <w:rPr>
          <w:noProof/>
        </w:rPr>
        <w:t>16</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4E9C5EE1" wp14:editId="5FF0C49D">
            <wp:extent cx="5341838" cy="28575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putstic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44735" cy="2859050"/>
                    </a:xfrm>
                    <a:prstGeom prst="rect">
                      <a:avLst/>
                    </a:prstGeom>
                  </pic:spPr>
                </pic:pic>
              </a:graphicData>
            </a:graphic>
          </wp:inline>
        </w:drawing>
      </w:r>
    </w:p>
    <w:p w:rsidR="00613FF8" w:rsidRDefault="00613FF8" w:rsidP="00613FF8">
      <w:pPr>
        <w:pStyle w:val="Legenda"/>
        <w:jc w:val="center"/>
      </w:pPr>
      <w:bookmarkStart w:id="93" w:name="_Ref496116816"/>
      <w:bookmarkStart w:id="94" w:name="_Toc496649392"/>
      <w:r>
        <w:t xml:space="preserve">Figura </w:t>
      </w:r>
      <w:r>
        <w:fldChar w:fldCharType="begin"/>
      </w:r>
      <w:r>
        <w:instrText xml:space="preserve"> SEQ Figura \* ARABIC </w:instrText>
      </w:r>
      <w:r>
        <w:fldChar w:fldCharType="separate"/>
      </w:r>
      <w:r w:rsidR="004D3C5D">
        <w:rPr>
          <w:noProof/>
        </w:rPr>
        <w:t>16</w:t>
      </w:r>
      <w:r>
        <w:fldChar w:fldCharType="end"/>
      </w:r>
      <w:bookmarkEnd w:id="93"/>
      <w:r>
        <w:t xml:space="preserve"> - Imagens de entrada para o programa.</w:t>
      </w:r>
      <w:bookmarkEnd w:id="94"/>
    </w:p>
    <w:p w:rsidR="00613FF8" w:rsidRDefault="00613FF8" w:rsidP="00613FF8">
      <w:pPr>
        <w:pStyle w:val="Texto"/>
      </w:pPr>
      <w:r>
        <w:lastRenderedPageBreak/>
        <w:tab/>
      </w:r>
    </w:p>
    <w:p w:rsidR="00613FF8" w:rsidRDefault="00613FF8" w:rsidP="00613FF8">
      <w:pPr>
        <w:pStyle w:val="Texto"/>
      </w:pPr>
    </w:p>
    <w:p w:rsidR="00613FF8" w:rsidRDefault="00613FF8" w:rsidP="00613FF8">
      <w:pPr>
        <w:pStyle w:val="Texto"/>
      </w:pPr>
      <w:r>
        <w:t xml:space="preserve">Após a chamada da função, o resultado foi a </w:t>
      </w:r>
      <w:r w:rsidR="004E127B">
        <w:fldChar w:fldCharType="begin"/>
      </w:r>
      <w:r w:rsidR="004E127B">
        <w:instrText xml:space="preserve"> REF _Ref496116836 \h </w:instrText>
      </w:r>
      <w:r w:rsidR="004E127B">
        <w:fldChar w:fldCharType="separate"/>
      </w:r>
      <w:r w:rsidR="00A61D9C">
        <w:t xml:space="preserve">Figura </w:t>
      </w:r>
      <w:r w:rsidR="00A61D9C">
        <w:rPr>
          <w:noProof/>
        </w:rPr>
        <w:t>17</w:t>
      </w:r>
      <w:r w:rsidR="004E127B">
        <w:fldChar w:fldCharType="end"/>
      </w:r>
      <w:r>
        <w:t>:</w:t>
      </w:r>
    </w:p>
    <w:p w:rsidR="00613FF8" w:rsidRDefault="00613FF8" w:rsidP="00613FF8">
      <w:pPr>
        <w:pStyle w:val="Texto"/>
      </w:pPr>
    </w:p>
    <w:p w:rsidR="00613FF8" w:rsidRDefault="00613FF8" w:rsidP="00613FF8">
      <w:pPr>
        <w:pStyle w:val="Texto"/>
        <w:keepNext/>
      </w:pPr>
      <w:r>
        <w:rPr>
          <w:noProof/>
        </w:rPr>
        <w:drawing>
          <wp:inline distT="0" distB="0" distL="0" distR="0" wp14:anchorId="32B3A3F0" wp14:editId="30A4ED0E">
            <wp:extent cx="5972175" cy="4478655"/>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el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175" cy="4478655"/>
                    </a:xfrm>
                    <a:prstGeom prst="rect">
                      <a:avLst/>
                    </a:prstGeom>
                  </pic:spPr>
                </pic:pic>
              </a:graphicData>
            </a:graphic>
          </wp:inline>
        </w:drawing>
      </w:r>
    </w:p>
    <w:p w:rsidR="00613FF8" w:rsidRDefault="00613FF8" w:rsidP="00613FF8">
      <w:pPr>
        <w:pStyle w:val="Legenda"/>
        <w:jc w:val="center"/>
      </w:pPr>
      <w:bookmarkStart w:id="95" w:name="_Ref496116836"/>
      <w:bookmarkStart w:id="96" w:name="_Toc496649393"/>
      <w:r>
        <w:t xml:space="preserve">Figura </w:t>
      </w:r>
      <w:r>
        <w:fldChar w:fldCharType="begin"/>
      </w:r>
      <w:r>
        <w:instrText xml:space="preserve"> SEQ Figura \* ARABIC </w:instrText>
      </w:r>
      <w:r>
        <w:fldChar w:fldCharType="separate"/>
      </w:r>
      <w:r w:rsidR="004D3C5D">
        <w:rPr>
          <w:noProof/>
        </w:rPr>
        <w:t>17</w:t>
      </w:r>
      <w:r>
        <w:fldChar w:fldCharType="end"/>
      </w:r>
      <w:bookmarkEnd w:id="95"/>
      <w:r>
        <w:t xml:space="preserve"> - Imagem resultado da função </w:t>
      </w:r>
      <w:proofErr w:type="spellStart"/>
      <w:r>
        <w:t>stitch</w:t>
      </w:r>
      <w:proofErr w:type="spellEnd"/>
      <w:r>
        <w:t>.</w:t>
      </w:r>
      <w:bookmarkEnd w:id="96"/>
    </w:p>
    <w:p w:rsidR="00613FF8" w:rsidRDefault="00613FF8" w:rsidP="00613FF8">
      <w:pPr>
        <w:pStyle w:val="Texto"/>
      </w:pPr>
      <w:r>
        <w:t xml:space="preserve"> </w:t>
      </w:r>
    </w:p>
    <w:p w:rsidR="00613FF8" w:rsidRDefault="00613FF8" w:rsidP="00613FF8">
      <w:pPr>
        <w:pStyle w:val="sub5titulo"/>
      </w:pPr>
      <w:r>
        <w:t xml:space="preserve">3.3.1.1.2 </w:t>
      </w:r>
      <w:proofErr w:type="spellStart"/>
      <w:r>
        <w:t>Image</w:t>
      </w:r>
      <w:proofErr w:type="spellEnd"/>
      <w:r>
        <w:t xml:space="preserve"> </w:t>
      </w:r>
      <w:proofErr w:type="spellStart"/>
      <w:r>
        <w:t>Processing</w:t>
      </w:r>
      <w:proofErr w:type="spellEnd"/>
    </w:p>
    <w:p w:rsidR="00613FF8" w:rsidRDefault="00613FF8" w:rsidP="00613FF8">
      <w:pPr>
        <w:pStyle w:val="sub5titulo"/>
      </w:pPr>
    </w:p>
    <w:p w:rsidR="00613FF8" w:rsidRDefault="00613FF8" w:rsidP="00613FF8">
      <w:pPr>
        <w:pStyle w:val="Texto"/>
        <w:ind w:firstLine="720"/>
      </w:pPr>
      <w:r>
        <w:t xml:space="preserve">Essa função é o método principal do módulo de processamento de imagens. É ela que vai chamar todas as outras funções, exceto a </w:t>
      </w:r>
      <w:proofErr w:type="spellStart"/>
      <w:proofErr w:type="gramStart"/>
      <w:r>
        <w:t>stitch</w:t>
      </w:r>
      <w:proofErr w:type="spellEnd"/>
      <w:r>
        <w:t>(</w:t>
      </w:r>
      <w:proofErr w:type="gramEnd"/>
      <w:r>
        <w:t>), e extrair o vetor de blocos que será utilizado pelo núcleo do programa.</w:t>
      </w:r>
      <w:r w:rsidR="005E291B">
        <w:t xml:space="preserve"> Seu cabeçalho está representado na </w:t>
      </w:r>
      <w:r w:rsidR="004E127B">
        <w:fldChar w:fldCharType="begin"/>
      </w:r>
      <w:r w:rsidR="004E127B">
        <w:instrText xml:space="preserve"> REF _Ref496116844 \h </w:instrText>
      </w:r>
      <w:r w:rsidR="004E127B">
        <w:fldChar w:fldCharType="separate"/>
      </w:r>
      <w:r w:rsidR="00A61D9C">
        <w:t xml:space="preserve">Figura </w:t>
      </w:r>
      <w:r w:rsidR="00A61D9C">
        <w:rPr>
          <w:noProof/>
        </w:rPr>
        <w:t>18</w:t>
      </w:r>
      <w:r w:rsidR="004E127B">
        <w:fldChar w:fldCharType="end"/>
      </w:r>
      <w:r w:rsidR="005E291B">
        <w:t>:</w:t>
      </w:r>
    </w:p>
    <w:p w:rsidR="005E291B" w:rsidRDefault="00613FF8" w:rsidP="005E291B">
      <w:pPr>
        <w:pStyle w:val="sub5titulo"/>
        <w:keepNext/>
      </w:pPr>
      <w:r>
        <w:rPr>
          <w:noProof/>
        </w:rPr>
        <w:drawing>
          <wp:inline distT="0" distB="0" distL="0" distR="0" wp14:anchorId="4226F4C6" wp14:editId="6B891CBB">
            <wp:extent cx="5972175" cy="278765"/>
            <wp:effectExtent l="0" t="0" r="9525"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78765"/>
                    </a:xfrm>
                    <a:prstGeom prst="rect">
                      <a:avLst/>
                    </a:prstGeom>
                  </pic:spPr>
                </pic:pic>
              </a:graphicData>
            </a:graphic>
          </wp:inline>
        </w:drawing>
      </w:r>
    </w:p>
    <w:p w:rsidR="00613FF8" w:rsidRDefault="005E291B" w:rsidP="005E291B">
      <w:pPr>
        <w:pStyle w:val="Legenda"/>
        <w:jc w:val="center"/>
      </w:pPr>
      <w:bookmarkStart w:id="97" w:name="_Ref496116844"/>
      <w:bookmarkStart w:id="98" w:name="_Toc496649394"/>
      <w:r>
        <w:t xml:space="preserve">Figura </w:t>
      </w:r>
      <w:r>
        <w:fldChar w:fldCharType="begin"/>
      </w:r>
      <w:r>
        <w:instrText xml:space="preserve"> SEQ Figura \* ARABIC </w:instrText>
      </w:r>
      <w:r>
        <w:fldChar w:fldCharType="separate"/>
      </w:r>
      <w:r w:rsidR="004D3C5D">
        <w:rPr>
          <w:noProof/>
        </w:rPr>
        <w:t>18</w:t>
      </w:r>
      <w:r>
        <w:fldChar w:fldCharType="end"/>
      </w:r>
      <w:bookmarkEnd w:id="97"/>
      <w:r>
        <w:t xml:space="preserve"> - Cabeçalho da </w:t>
      </w:r>
      <w:proofErr w:type="spellStart"/>
      <w:r>
        <w:t>funcão</w:t>
      </w:r>
      <w:proofErr w:type="spellEnd"/>
      <w:r>
        <w:t xml:space="preserve"> </w:t>
      </w:r>
      <w:proofErr w:type="spellStart"/>
      <w:r>
        <w:t>image_processing</w:t>
      </w:r>
      <w:proofErr w:type="spellEnd"/>
      <w:r>
        <w:t>.</w:t>
      </w:r>
      <w:bookmarkEnd w:id="98"/>
    </w:p>
    <w:p w:rsidR="00613FF8" w:rsidRDefault="00613FF8" w:rsidP="00613FF8">
      <w:pPr>
        <w:pStyle w:val="Texto"/>
      </w:pPr>
      <w:r>
        <w:lastRenderedPageBreak/>
        <w:tab/>
        <w:t xml:space="preserve">Esse vetor de blocos, que é o tipo do retorno da função é um vetor da </w:t>
      </w:r>
      <w:proofErr w:type="spellStart"/>
      <w:r>
        <w:rPr>
          <w:i/>
        </w:rPr>
        <w:t>struct</w:t>
      </w:r>
      <w:proofErr w:type="spellEnd"/>
      <w:r>
        <w:t xml:space="preserve"> </w:t>
      </w:r>
      <w:proofErr w:type="spellStart"/>
      <w:r>
        <w:t>map_block</w:t>
      </w:r>
      <w:proofErr w:type="spellEnd"/>
      <w:r>
        <w:t xml:space="preserve">, determinada no </w:t>
      </w:r>
      <w:r>
        <w:rPr>
          <w:i/>
        </w:rPr>
        <w:t xml:space="preserve">header </w:t>
      </w:r>
      <w:r>
        <w:t xml:space="preserve">do módulo, </w:t>
      </w:r>
      <w:proofErr w:type="spellStart"/>
      <w:proofErr w:type="gramStart"/>
      <w:r>
        <w:t>imageprocessing.</w:t>
      </w:r>
      <w:proofErr w:type="gramEnd"/>
      <w:r>
        <w:t>h</w:t>
      </w:r>
      <w:proofErr w:type="spellEnd"/>
      <w:r w:rsidR="005E291B">
        <w:t xml:space="preserve">, sua implementação pode ser vista na </w:t>
      </w:r>
      <w:r w:rsidR="004E127B">
        <w:fldChar w:fldCharType="begin"/>
      </w:r>
      <w:r w:rsidR="004E127B">
        <w:instrText xml:space="preserve"> REF _Ref496116855 \h </w:instrText>
      </w:r>
      <w:r w:rsidR="004E127B">
        <w:fldChar w:fldCharType="separate"/>
      </w:r>
      <w:r w:rsidR="00A61D9C">
        <w:t xml:space="preserve">Figura </w:t>
      </w:r>
      <w:r w:rsidR="00A61D9C">
        <w:rPr>
          <w:noProof/>
        </w:rPr>
        <w:t>19</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062012BF" wp14:editId="177BD094">
            <wp:extent cx="3143250" cy="15525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3250" cy="1552575"/>
                    </a:xfrm>
                    <a:prstGeom prst="rect">
                      <a:avLst/>
                    </a:prstGeom>
                  </pic:spPr>
                </pic:pic>
              </a:graphicData>
            </a:graphic>
          </wp:inline>
        </w:drawing>
      </w:r>
    </w:p>
    <w:p w:rsidR="00613FF8" w:rsidRPr="00CE6557" w:rsidRDefault="005E291B" w:rsidP="005E291B">
      <w:pPr>
        <w:pStyle w:val="Legenda"/>
        <w:jc w:val="center"/>
      </w:pPr>
      <w:bookmarkStart w:id="99" w:name="_Ref496116855"/>
      <w:bookmarkStart w:id="100" w:name="_Toc496649395"/>
      <w:r>
        <w:t xml:space="preserve">Figura </w:t>
      </w:r>
      <w:r>
        <w:fldChar w:fldCharType="begin"/>
      </w:r>
      <w:r>
        <w:instrText xml:space="preserve"> SEQ Figura \* ARABIC </w:instrText>
      </w:r>
      <w:r>
        <w:fldChar w:fldCharType="separate"/>
      </w:r>
      <w:r w:rsidR="004D3C5D">
        <w:rPr>
          <w:noProof/>
        </w:rPr>
        <w:t>19</w:t>
      </w:r>
      <w:r>
        <w:fldChar w:fldCharType="end"/>
      </w:r>
      <w:bookmarkEnd w:id="99"/>
      <w:r>
        <w:t xml:space="preserve"> - Representação da </w:t>
      </w:r>
      <w:proofErr w:type="spellStart"/>
      <w:r>
        <w:t>struct</w:t>
      </w:r>
      <w:proofErr w:type="spellEnd"/>
      <w:r>
        <w:t xml:space="preserve"> </w:t>
      </w:r>
      <w:proofErr w:type="spellStart"/>
      <w:r>
        <w:t>map_block</w:t>
      </w:r>
      <w:proofErr w:type="spellEnd"/>
      <w:r>
        <w:t>.</w:t>
      </w:r>
      <w:bookmarkEnd w:id="100"/>
    </w:p>
    <w:p w:rsidR="00613FF8" w:rsidRDefault="00613FF8" w:rsidP="00613FF8">
      <w:pPr>
        <w:pStyle w:val="sub5titulo"/>
      </w:pPr>
      <w:r>
        <w:tab/>
      </w:r>
    </w:p>
    <w:p w:rsidR="00613FF8" w:rsidRDefault="00613FF8" w:rsidP="00613FF8">
      <w:pPr>
        <w:pStyle w:val="Texto"/>
      </w:pPr>
      <w:r>
        <w:tab/>
        <w:t xml:space="preserve">Nessa </w:t>
      </w:r>
      <w:proofErr w:type="spellStart"/>
      <w:r>
        <w:t>struct</w:t>
      </w:r>
      <w:proofErr w:type="spellEnd"/>
      <w:r>
        <w:t xml:space="preserve"> estão agrupados os valores: x, posição X do bloco no mapa de pixels; y, posição Y do bloco no mapa de pixels; regado, uma variável booleana que diz se o bloco foi regado ou não e </w:t>
      </w:r>
      <w:proofErr w:type="spellStart"/>
      <w:r>
        <w:t>dif_cor</w:t>
      </w:r>
      <w:proofErr w:type="spellEnd"/>
      <w:r>
        <w:t>, o valor da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Como argumentos, </w:t>
      </w:r>
      <w:proofErr w:type="spellStart"/>
      <w:r>
        <w:t>image_processing</w:t>
      </w:r>
      <w:proofErr w:type="spellEnd"/>
      <w:r>
        <w:t xml:space="preserve"> recebe a imagem gerada pela função </w:t>
      </w:r>
      <w:proofErr w:type="spellStart"/>
      <w:proofErr w:type="gramStart"/>
      <w:r>
        <w:t>stitch</w:t>
      </w:r>
      <w:proofErr w:type="spellEnd"/>
      <w:r>
        <w:t>(</w:t>
      </w:r>
      <w:proofErr w:type="gramEnd"/>
      <w:r>
        <w:t xml:space="preserve">) e o endereço de dois ponteiros, </w:t>
      </w:r>
      <w:proofErr w:type="spellStart"/>
      <w:r>
        <w:t>max_col</w:t>
      </w:r>
      <w:proofErr w:type="spellEnd"/>
      <w:r>
        <w:t xml:space="preserve"> representando o número máximo de colunas e </w:t>
      </w:r>
      <w:proofErr w:type="spellStart"/>
      <w:r>
        <w:t>max_linha</w:t>
      </w:r>
      <w:proofErr w:type="spellEnd"/>
      <w:r>
        <w:t xml:space="preserve"> representando o número máximo de linhas. Essas variáveis são utilizadas no módulo do aspersor e, portanto, seus valores são atribuídos no módulo de processamento de imagens, único local onde esse valor é acessível.</w:t>
      </w:r>
    </w:p>
    <w:p w:rsidR="00613FF8" w:rsidRDefault="00613FF8" w:rsidP="00613FF8">
      <w:pPr>
        <w:pStyle w:val="Texto"/>
      </w:pPr>
      <w:r>
        <w:tab/>
        <w:t>A primeira parte dessa função é definir o intervalo de cores que define a área de interesse da imagem, no nosso caso, o gramado (</w:t>
      </w:r>
      <w:proofErr w:type="spellStart"/>
      <w:r>
        <w:t>field_range</w:t>
      </w:r>
      <w:proofErr w:type="spellEnd"/>
      <w:r>
        <w:t>) e o intervalo em que o gramado necessita de água (</w:t>
      </w:r>
      <w:proofErr w:type="spellStart"/>
      <w:r>
        <w:t>limites_rgb</w:t>
      </w:r>
      <w:proofErr w:type="spellEnd"/>
      <w:r>
        <w:t>). Os valores usados nesse projeto foram definidos em (</w:t>
      </w:r>
      <w:proofErr w:type="spellStart"/>
      <w:r w:rsidRPr="0001005C">
        <w:t>Tapparo</w:t>
      </w:r>
      <w:proofErr w:type="spellEnd"/>
      <w:r>
        <w:t>, 2016).</w:t>
      </w:r>
      <w:r w:rsidR="005E291B">
        <w:t xml:space="preserve"> Na </w:t>
      </w:r>
      <w:r w:rsidR="004E127B">
        <w:fldChar w:fldCharType="begin"/>
      </w:r>
      <w:r w:rsidR="004E127B">
        <w:instrText xml:space="preserve"> REF _Ref496116866 \h </w:instrText>
      </w:r>
      <w:r w:rsidR="004E127B">
        <w:fldChar w:fldCharType="separate"/>
      </w:r>
      <w:r w:rsidR="00A61D9C">
        <w:t xml:space="preserve">Figura </w:t>
      </w:r>
      <w:r w:rsidR="00A61D9C">
        <w:rPr>
          <w:noProof/>
        </w:rPr>
        <w:t>20</w:t>
      </w:r>
      <w:r w:rsidR="004E127B">
        <w:fldChar w:fldCharType="end"/>
      </w:r>
      <w:r w:rsidR="005E291B">
        <w:t xml:space="preserve"> </w:t>
      </w:r>
      <w:proofErr w:type="gramStart"/>
      <w:r w:rsidR="005E291B">
        <w:t>encontra-se</w:t>
      </w:r>
      <w:proofErr w:type="gramEnd"/>
      <w:r w:rsidR="005E291B">
        <w:t xml:space="preserve"> os valores utilizados.</w:t>
      </w:r>
    </w:p>
    <w:p w:rsidR="005E291B" w:rsidRDefault="00613FF8" w:rsidP="005E291B">
      <w:pPr>
        <w:pStyle w:val="Texto"/>
        <w:keepNext/>
        <w:jc w:val="center"/>
      </w:pPr>
      <w:r>
        <w:rPr>
          <w:noProof/>
        </w:rPr>
        <w:lastRenderedPageBreak/>
        <w:drawing>
          <wp:inline distT="0" distB="0" distL="0" distR="0" wp14:anchorId="03FD712C" wp14:editId="2CEB4953">
            <wp:extent cx="4038600" cy="1409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8600" cy="1409700"/>
                    </a:xfrm>
                    <a:prstGeom prst="rect">
                      <a:avLst/>
                    </a:prstGeom>
                  </pic:spPr>
                </pic:pic>
              </a:graphicData>
            </a:graphic>
          </wp:inline>
        </w:drawing>
      </w:r>
    </w:p>
    <w:p w:rsidR="00613FF8" w:rsidRDefault="005E291B" w:rsidP="005E291B">
      <w:pPr>
        <w:pStyle w:val="Legenda"/>
        <w:jc w:val="center"/>
      </w:pPr>
      <w:bookmarkStart w:id="101" w:name="_Ref496116866"/>
      <w:bookmarkStart w:id="102" w:name="_Toc496649396"/>
      <w:r>
        <w:t xml:space="preserve">Figura </w:t>
      </w:r>
      <w:r>
        <w:fldChar w:fldCharType="begin"/>
      </w:r>
      <w:r>
        <w:instrText xml:space="preserve"> SEQ Figura \* ARABIC </w:instrText>
      </w:r>
      <w:r>
        <w:fldChar w:fldCharType="separate"/>
      </w:r>
      <w:r w:rsidR="004D3C5D">
        <w:rPr>
          <w:noProof/>
        </w:rPr>
        <w:t>20</w:t>
      </w:r>
      <w:r>
        <w:fldChar w:fldCharType="end"/>
      </w:r>
      <w:bookmarkEnd w:id="101"/>
      <w:r>
        <w:t xml:space="preserve"> - Valores dos intervalos de cores utilizados para o processamento de imagens.</w:t>
      </w:r>
      <w:bookmarkEnd w:id="102"/>
    </w:p>
    <w:p w:rsidR="00613FF8" w:rsidRDefault="00613FF8" w:rsidP="00613FF8">
      <w:pPr>
        <w:pStyle w:val="Texto"/>
      </w:pPr>
    </w:p>
    <w:p w:rsidR="00613FF8" w:rsidRDefault="00613FF8" w:rsidP="00613FF8">
      <w:pPr>
        <w:pStyle w:val="Texto"/>
      </w:pPr>
      <w:r>
        <w:tab/>
        <w:t>Após a definição dos intervalos, são definidas algumas variáveis que são utilizadas entre todas as funções</w:t>
      </w:r>
      <w:r w:rsidR="005E291B">
        <w:t xml:space="preserve">, como pode ser visto na </w:t>
      </w:r>
      <w:r w:rsidR="004E127B">
        <w:fldChar w:fldCharType="begin"/>
      </w:r>
      <w:r w:rsidR="004E127B">
        <w:instrText xml:space="preserve"> REF _Ref496116874 \h </w:instrText>
      </w:r>
      <w:r w:rsidR="004E127B">
        <w:fldChar w:fldCharType="separate"/>
      </w:r>
      <w:r w:rsidR="00A61D9C">
        <w:t xml:space="preserve">Figura </w:t>
      </w:r>
      <w:r w:rsidR="00A61D9C">
        <w:rPr>
          <w:noProof/>
        </w:rPr>
        <w:t>21</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5968D2A9" wp14:editId="2566919C">
            <wp:extent cx="4552950" cy="10763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52950" cy="1076325"/>
                    </a:xfrm>
                    <a:prstGeom prst="rect">
                      <a:avLst/>
                    </a:prstGeom>
                  </pic:spPr>
                </pic:pic>
              </a:graphicData>
            </a:graphic>
          </wp:inline>
        </w:drawing>
      </w:r>
    </w:p>
    <w:p w:rsidR="00613FF8" w:rsidRDefault="005E291B" w:rsidP="005E291B">
      <w:pPr>
        <w:pStyle w:val="Legenda"/>
        <w:jc w:val="center"/>
      </w:pPr>
      <w:bookmarkStart w:id="103" w:name="_Ref496116874"/>
      <w:bookmarkStart w:id="104" w:name="_Toc496649397"/>
      <w:r>
        <w:t xml:space="preserve">Figura </w:t>
      </w:r>
      <w:r>
        <w:fldChar w:fldCharType="begin"/>
      </w:r>
      <w:r>
        <w:instrText xml:space="preserve"> SEQ Figura \* ARABIC </w:instrText>
      </w:r>
      <w:r>
        <w:fldChar w:fldCharType="separate"/>
      </w:r>
      <w:r w:rsidR="004D3C5D">
        <w:rPr>
          <w:noProof/>
        </w:rPr>
        <w:t>21</w:t>
      </w:r>
      <w:r>
        <w:fldChar w:fldCharType="end"/>
      </w:r>
      <w:bookmarkEnd w:id="103"/>
      <w:r>
        <w:t xml:space="preserve"> - Definição de variáveis utilizadas na divisão da imagem em blocos.</w:t>
      </w:r>
      <w:bookmarkEnd w:id="104"/>
    </w:p>
    <w:p w:rsidR="005E291B" w:rsidRDefault="005E291B" w:rsidP="00613FF8">
      <w:pPr>
        <w:pStyle w:val="Texto"/>
        <w:jc w:val="center"/>
      </w:pPr>
    </w:p>
    <w:p w:rsidR="00613FF8" w:rsidRDefault="00613FF8" w:rsidP="00613FF8">
      <w:pPr>
        <w:pStyle w:val="Texto"/>
      </w:pPr>
      <w:r>
        <w:tab/>
        <w:t xml:space="preserve">Essas variáveis estão relacionadas com a divisão da imagem em blocos, </w:t>
      </w:r>
      <w:proofErr w:type="spellStart"/>
      <w:r>
        <w:t>quad_dim</w:t>
      </w:r>
      <w:proofErr w:type="spellEnd"/>
      <w:r>
        <w:t xml:space="preserve"> é a quantidade de pixels que formam um lado do bloco, </w:t>
      </w:r>
      <w:proofErr w:type="spellStart"/>
      <w:r>
        <w:t>black_pixel_maximum</w:t>
      </w:r>
      <w:proofErr w:type="spellEnd"/>
      <w:r>
        <w:t xml:space="preserve"> define a quantidade máxima de pixels que podem ser pretos dentro de um bloco e </w:t>
      </w:r>
      <w:proofErr w:type="spellStart"/>
      <w:r>
        <w:t>quad_linha</w:t>
      </w:r>
      <w:proofErr w:type="spellEnd"/>
      <w:r>
        <w:t xml:space="preserve"> e </w:t>
      </w:r>
      <w:proofErr w:type="spellStart"/>
      <w:r>
        <w:t>quad_col</w:t>
      </w:r>
      <w:proofErr w:type="spellEnd"/>
      <w:r>
        <w:t xml:space="preserve"> representam o número de blocos no eixo Y e X da imagem respectivamente.</w:t>
      </w:r>
    </w:p>
    <w:p w:rsidR="00613FF8" w:rsidRDefault="00613FF8" w:rsidP="00613FF8">
      <w:pPr>
        <w:pStyle w:val="Texto"/>
      </w:pPr>
      <w:r>
        <w:tab/>
        <w:t xml:space="preserve">O próximo passo da função é aplicar as operações necessárias para poder extrair da imagem as informações desejadas. A primeira parte utiliza apenas funções implementadas pelo </w:t>
      </w:r>
      <w:proofErr w:type="spellStart"/>
      <w:proofErr w:type="gramStart"/>
      <w:r>
        <w:t>OpenCV</w:t>
      </w:r>
      <w:proofErr w:type="spellEnd"/>
      <w:proofErr w:type="gramEnd"/>
      <w:r>
        <w:t>, resultando em uma imagem em preto e branco onde o branco é gramado e o preto é o que não deve ser considerado nas próximas operações.</w:t>
      </w:r>
    </w:p>
    <w:p w:rsidR="00613FF8" w:rsidRDefault="00613FF8" w:rsidP="00613FF8">
      <w:pPr>
        <w:pStyle w:val="Texto"/>
      </w:pPr>
      <w:r>
        <w:tab/>
        <w:t xml:space="preserve">A primeira dessas funções é a </w:t>
      </w:r>
      <w:proofErr w:type="spellStart"/>
      <w:r>
        <w:t>blur</w:t>
      </w:r>
      <w:proofErr w:type="spellEnd"/>
      <w:r>
        <w:t>, usada para suavizar a imagem</w:t>
      </w:r>
      <w:r w:rsidR="005E291B">
        <w:t xml:space="preserve">. Sua chamada pode ser vista na </w:t>
      </w:r>
      <w:r w:rsidR="004E127B">
        <w:fldChar w:fldCharType="begin"/>
      </w:r>
      <w:r w:rsidR="004E127B">
        <w:instrText xml:space="preserve"> REF _Ref496116881 \h </w:instrText>
      </w:r>
      <w:r w:rsidR="004E127B">
        <w:fldChar w:fldCharType="separate"/>
      </w:r>
      <w:r w:rsidR="00A61D9C">
        <w:t xml:space="preserve">Figura </w:t>
      </w:r>
      <w:r w:rsidR="00A61D9C">
        <w:rPr>
          <w:noProof/>
        </w:rPr>
        <w:t>22</w:t>
      </w:r>
      <w:r w:rsidR="004E127B">
        <w:fldChar w:fldCharType="end"/>
      </w:r>
      <w:r>
        <w:t>:</w:t>
      </w:r>
    </w:p>
    <w:p w:rsidR="005E291B" w:rsidRDefault="00613FF8" w:rsidP="005E291B">
      <w:pPr>
        <w:pStyle w:val="Texto"/>
        <w:keepNext/>
        <w:jc w:val="center"/>
      </w:pPr>
      <w:r>
        <w:rPr>
          <w:noProof/>
        </w:rPr>
        <w:drawing>
          <wp:inline distT="0" distB="0" distL="0" distR="0" wp14:anchorId="6AECDCF2" wp14:editId="1BE51080">
            <wp:extent cx="3067050" cy="2571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67050" cy="257175"/>
                    </a:xfrm>
                    <a:prstGeom prst="rect">
                      <a:avLst/>
                    </a:prstGeom>
                  </pic:spPr>
                </pic:pic>
              </a:graphicData>
            </a:graphic>
          </wp:inline>
        </w:drawing>
      </w:r>
    </w:p>
    <w:p w:rsidR="00613FF8" w:rsidRDefault="005E291B" w:rsidP="005E291B">
      <w:pPr>
        <w:pStyle w:val="Legenda"/>
        <w:jc w:val="center"/>
      </w:pPr>
      <w:bookmarkStart w:id="105" w:name="_Ref496116881"/>
      <w:bookmarkStart w:id="106" w:name="_Toc496649398"/>
      <w:r>
        <w:t xml:space="preserve">Figura </w:t>
      </w:r>
      <w:r>
        <w:fldChar w:fldCharType="begin"/>
      </w:r>
      <w:r>
        <w:instrText xml:space="preserve"> SEQ Figura \* ARABIC </w:instrText>
      </w:r>
      <w:r>
        <w:fldChar w:fldCharType="separate"/>
      </w:r>
      <w:r w:rsidR="004D3C5D">
        <w:rPr>
          <w:noProof/>
        </w:rPr>
        <w:t>22</w:t>
      </w:r>
      <w:r>
        <w:fldChar w:fldCharType="end"/>
      </w:r>
      <w:bookmarkEnd w:id="105"/>
      <w:r>
        <w:t xml:space="preserve"> - Chamada da função </w:t>
      </w:r>
      <w:proofErr w:type="spellStart"/>
      <w:r>
        <w:t>blur</w:t>
      </w:r>
      <w:proofErr w:type="spellEnd"/>
      <w:r>
        <w:t>.</w:t>
      </w:r>
      <w:bookmarkEnd w:id="106"/>
    </w:p>
    <w:p w:rsidR="005E291B" w:rsidRDefault="005E291B" w:rsidP="00613FF8">
      <w:pPr>
        <w:pStyle w:val="Texto"/>
      </w:pPr>
    </w:p>
    <w:p w:rsidR="00613FF8" w:rsidRDefault="00613FF8" w:rsidP="00613FF8">
      <w:pPr>
        <w:pStyle w:val="Texto"/>
      </w:pPr>
      <w:r>
        <w:lastRenderedPageBreak/>
        <w:t>O resultado</w:t>
      </w:r>
      <w:r w:rsidR="005E291B">
        <w:t xml:space="preserve"> pode ser visto na </w:t>
      </w:r>
      <w:r w:rsidR="004E127B">
        <w:fldChar w:fldCharType="begin"/>
      </w:r>
      <w:r w:rsidR="004E127B">
        <w:instrText xml:space="preserve"> REF _Ref496116889 \h </w:instrText>
      </w:r>
      <w:r w:rsidR="004E127B">
        <w:fldChar w:fldCharType="separate"/>
      </w:r>
      <w:r w:rsidR="00A61D9C">
        <w:t xml:space="preserve">Figura </w:t>
      </w:r>
      <w:r w:rsidR="00A61D9C">
        <w:rPr>
          <w:noProof/>
        </w:rPr>
        <w:t>23</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3DB6B739" wp14:editId="259FCC71">
            <wp:extent cx="4635993" cy="347662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68706" cy="3501158"/>
                    </a:xfrm>
                    <a:prstGeom prst="rect">
                      <a:avLst/>
                    </a:prstGeom>
                  </pic:spPr>
                </pic:pic>
              </a:graphicData>
            </a:graphic>
          </wp:inline>
        </w:drawing>
      </w:r>
    </w:p>
    <w:p w:rsidR="00613FF8" w:rsidRDefault="005E291B" w:rsidP="005E291B">
      <w:pPr>
        <w:pStyle w:val="Legenda"/>
        <w:jc w:val="center"/>
      </w:pPr>
      <w:bookmarkStart w:id="107" w:name="_Ref496116889"/>
      <w:bookmarkStart w:id="108" w:name="_Toc496649399"/>
      <w:r>
        <w:t xml:space="preserve">Figura </w:t>
      </w:r>
      <w:r>
        <w:fldChar w:fldCharType="begin"/>
      </w:r>
      <w:r>
        <w:instrText xml:space="preserve"> SEQ Figura \* ARABIC </w:instrText>
      </w:r>
      <w:r>
        <w:fldChar w:fldCharType="separate"/>
      </w:r>
      <w:r w:rsidR="004D3C5D">
        <w:rPr>
          <w:noProof/>
        </w:rPr>
        <w:t>23</w:t>
      </w:r>
      <w:r>
        <w:fldChar w:fldCharType="end"/>
      </w:r>
      <w:bookmarkEnd w:id="107"/>
      <w:r>
        <w:t xml:space="preserve"> - Imagem resultado após aplicação da função </w:t>
      </w:r>
      <w:proofErr w:type="spellStart"/>
      <w:r>
        <w:t>blur</w:t>
      </w:r>
      <w:proofErr w:type="spellEnd"/>
      <w:r>
        <w:t>.</w:t>
      </w:r>
      <w:bookmarkEnd w:id="108"/>
    </w:p>
    <w:p w:rsidR="005E291B" w:rsidRDefault="005E291B" w:rsidP="00613FF8">
      <w:pPr>
        <w:pStyle w:val="Texto"/>
        <w:jc w:val="center"/>
      </w:pPr>
    </w:p>
    <w:p w:rsidR="00613FF8" w:rsidRDefault="00613FF8" w:rsidP="00613FF8">
      <w:pPr>
        <w:pStyle w:val="Texto"/>
      </w:pPr>
      <w:r>
        <w:tab/>
        <w:t xml:space="preserve">Após suavizar a imagem, é feita a conversão do espaço de cores BGR (RGB na notação do </w:t>
      </w:r>
      <w:proofErr w:type="spellStart"/>
      <w:proofErr w:type="gramStart"/>
      <w:r>
        <w:t>OpenCV</w:t>
      </w:r>
      <w:proofErr w:type="spellEnd"/>
      <w:proofErr w:type="gramEnd"/>
      <w:r>
        <w:t>) para HSV</w:t>
      </w:r>
      <w:r w:rsidR="005E291B">
        <w:t xml:space="preserve">. Essa conversão é feita chamando a função </w:t>
      </w:r>
      <w:proofErr w:type="spellStart"/>
      <w:proofErr w:type="gramStart"/>
      <w:r w:rsidR="005E291B">
        <w:t>cvtColor</w:t>
      </w:r>
      <w:proofErr w:type="spellEnd"/>
      <w:proofErr w:type="gramEnd"/>
      <w:r w:rsidR="005E291B">
        <w:t xml:space="preserve">, como na </w:t>
      </w:r>
      <w:r w:rsidR="004E127B">
        <w:fldChar w:fldCharType="begin"/>
      </w:r>
      <w:r w:rsidR="004E127B">
        <w:instrText xml:space="preserve"> REF _Ref496116893 \h </w:instrText>
      </w:r>
      <w:r w:rsidR="004E127B">
        <w:fldChar w:fldCharType="separate"/>
      </w:r>
      <w:r w:rsidR="00A61D9C">
        <w:t xml:space="preserve">Figura </w:t>
      </w:r>
      <w:r w:rsidR="00A61D9C">
        <w:rPr>
          <w:noProof/>
        </w:rPr>
        <w:t>24</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7E72D081" wp14:editId="15B5F3AE">
            <wp:extent cx="3933825" cy="266700"/>
            <wp:effectExtent l="0" t="0" r="952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33825" cy="266700"/>
                    </a:xfrm>
                    <a:prstGeom prst="rect">
                      <a:avLst/>
                    </a:prstGeom>
                  </pic:spPr>
                </pic:pic>
              </a:graphicData>
            </a:graphic>
          </wp:inline>
        </w:drawing>
      </w:r>
    </w:p>
    <w:p w:rsidR="00613FF8" w:rsidRDefault="005E291B" w:rsidP="005E291B">
      <w:pPr>
        <w:pStyle w:val="Legenda"/>
        <w:jc w:val="center"/>
      </w:pPr>
      <w:bookmarkStart w:id="109" w:name="_Ref496116893"/>
      <w:bookmarkStart w:id="110" w:name="_Toc496649400"/>
      <w:r>
        <w:t xml:space="preserve">Figura </w:t>
      </w:r>
      <w:r>
        <w:fldChar w:fldCharType="begin"/>
      </w:r>
      <w:r>
        <w:instrText xml:space="preserve"> SEQ Figura \* ARABIC </w:instrText>
      </w:r>
      <w:r>
        <w:fldChar w:fldCharType="separate"/>
      </w:r>
      <w:r w:rsidR="004D3C5D">
        <w:rPr>
          <w:noProof/>
        </w:rPr>
        <w:t>24</w:t>
      </w:r>
      <w:r>
        <w:fldChar w:fldCharType="end"/>
      </w:r>
      <w:bookmarkEnd w:id="109"/>
      <w:r>
        <w:t xml:space="preserve"> - </w:t>
      </w:r>
      <w:proofErr w:type="spellStart"/>
      <w:r>
        <w:t>Chamda</w:t>
      </w:r>
      <w:proofErr w:type="spellEnd"/>
      <w:r>
        <w:t xml:space="preserve"> da função </w:t>
      </w:r>
      <w:proofErr w:type="spellStart"/>
      <w:proofErr w:type="gramStart"/>
      <w:r>
        <w:t>cvtColor</w:t>
      </w:r>
      <w:proofErr w:type="spellEnd"/>
      <w:proofErr w:type="gramEnd"/>
      <w:r>
        <w:t>.</w:t>
      </w:r>
      <w:bookmarkEnd w:id="110"/>
    </w:p>
    <w:p w:rsidR="00613FF8" w:rsidRDefault="00613FF8" w:rsidP="00613FF8">
      <w:pPr>
        <w:pStyle w:val="Texto"/>
      </w:pPr>
      <w:r>
        <w:tab/>
      </w: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5E291B">
      <w:pPr>
        <w:pStyle w:val="Texto"/>
        <w:jc w:val="left"/>
      </w:pPr>
      <w:r>
        <w:lastRenderedPageBreak/>
        <w:t xml:space="preserve">O resultado pode ser visto na </w:t>
      </w:r>
      <w:r w:rsidR="004E127B">
        <w:fldChar w:fldCharType="begin"/>
      </w:r>
      <w:r w:rsidR="004E127B">
        <w:instrText xml:space="preserve"> REF _Ref496116905 \h </w:instrText>
      </w:r>
      <w:r w:rsidR="004E127B">
        <w:fldChar w:fldCharType="separate"/>
      </w:r>
      <w:r w:rsidR="00A61D9C">
        <w:t xml:space="preserve">Figura </w:t>
      </w:r>
      <w:r w:rsidR="00A61D9C">
        <w:rPr>
          <w:noProof/>
        </w:rPr>
        <w:t>25</w:t>
      </w:r>
      <w:r w:rsidR="004E127B">
        <w:fldChar w:fldCharType="end"/>
      </w:r>
      <w:r>
        <w:t>:</w:t>
      </w:r>
    </w:p>
    <w:p w:rsidR="005E291B" w:rsidRDefault="005E291B" w:rsidP="005E291B">
      <w:pPr>
        <w:pStyle w:val="Texto"/>
        <w:jc w:val="left"/>
      </w:pPr>
    </w:p>
    <w:p w:rsidR="005E291B" w:rsidRDefault="00613FF8" w:rsidP="005E291B">
      <w:pPr>
        <w:pStyle w:val="Texto"/>
        <w:keepNext/>
        <w:jc w:val="center"/>
      </w:pPr>
      <w:r>
        <w:rPr>
          <w:noProof/>
        </w:rPr>
        <w:drawing>
          <wp:inline distT="0" distB="0" distL="0" distR="0" wp14:anchorId="005215C8" wp14:editId="681A5CA4">
            <wp:extent cx="4648694" cy="34861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sv_field.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51660" cy="3488375"/>
                    </a:xfrm>
                    <a:prstGeom prst="rect">
                      <a:avLst/>
                    </a:prstGeom>
                  </pic:spPr>
                </pic:pic>
              </a:graphicData>
            </a:graphic>
          </wp:inline>
        </w:drawing>
      </w:r>
    </w:p>
    <w:p w:rsidR="00613FF8" w:rsidRDefault="005E291B" w:rsidP="005E291B">
      <w:pPr>
        <w:pStyle w:val="Legenda"/>
        <w:jc w:val="center"/>
      </w:pPr>
      <w:bookmarkStart w:id="111" w:name="_Ref496116905"/>
      <w:bookmarkStart w:id="112" w:name="_Toc496649401"/>
      <w:r>
        <w:t xml:space="preserve">Figura </w:t>
      </w:r>
      <w:r>
        <w:fldChar w:fldCharType="begin"/>
      </w:r>
      <w:r>
        <w:instrText xml:space="preserve"> SEQ Figura \* ARABIC </w:instrText>
      </w:r>
      <w:r>
        <w:fldChar w:fldCharType="separate"/>
      </w:r>
      <w:r w:rsidR="004D3C5D">
        <w:rPr>
          <w:noProof/>
        </w:rPr>
        <w:t>25</w:t>
      </w:r>
      <w:r>
        <w:fldChar w:fldCharType="end"/>
      </w:r>
      <w:bookmarkEnd w:id="111"/>
      <w:r>
        <w:t xml:space="preserve"> - Imagem resultado após conversão para espaço de cor HSV.</w:t>
      </w:r>
      <w:bookmarkEnd w:id="112"/>
    </w:p>
    <w:p w:rsidR="00613FF8" w:rsidRDefault="00613FF8" w:rsidP="00613FF8">
      <w:pPr>
        <w:pStyle w:val="Texto"/>
      </w:pPr>
    </w:p>
    <w:p w:rsidR="00613FF8" w:rsidRDefault="00613FF8" w:rsidP="00613FF8">
      <w:pPr>
        <w:pStyle w:val="Texto"/>
      </w:pPr>
      <w:r>
        <w:tab/>
        <w:t xml:space="preserve">Com a imagem no espaço de cor HSV, é feita a segmentação na imagem, usando como intervalo de </w:t>
      </w:r>
      <w:proofErr w:type="spellStart"/>
      <w:r>
        <w:rPr>
          <w:i/>
        </w:rPr>
        <w:t>treshold</w:t>
      </w:r>
      <w:proofErr w:type="spellEnd"/>
      <w:r>
        <w:rPr>
          <w:i/>
        </w:rPr>
        <w:t xml:space="preserve"> </w:t>
      </w:r>
      <w:r>
        <w:t xml:space="preserve">o intervalo </w:t>
      </w:r>
      <w:proofErr w:type="spellStart"/>
      <w:r>
        <w:t>field_range</w:t>
      </w:r>
      <w:proofErr w:type="spellEnd"/>
      <w:r>
        <w:t>, que vai delimitar o que é gramado e o que não é</w:t>
      </w:r>
      <w:r w:rsidR="005244CB">
        <w:t xml:space="preserve">. A segmentação é feita através da função </w:t>
      </w:r>
      <w:proofErr w:type="spellStart"/>
      <w:proofErr w:type="gramStart"/>
      <w:r w:rsidR="005244CB">
        <w:t>inRange</w:t>
      </w:r>
      <w:proofErr w:type="spellEnd"/>
      <w:proofErr w:type="gramEnd"/>
      <w:r w:rsidR="005244CB">
        <w:t xml:space="preserve">, como pode ser visto na </w:t>
      </w:r>
      <w:r w:rsidR="004E127B">
        <w:fldChar w:fldCharType="begin"/>
      </w:r>
      <w:r w:rsidR="004E127B">
        <w:instrText xml:space="preserve"> REF _Ref496116911 \h </w:instrText>
      </w:r>
      <w:r w:rsidR="004E127B">
        <w:fldChar w:fldCharType="separate"/>
      </w:r>
      <w:r w:rsidR="00A61D9C">
        <w:t xml:space="preserve">Figura </w:t>
      </w:r>
      <w:r w:rsidR="00A61D9C">
        <w:rPr>
          <w:noProof/>
        </w:rPr>
        <w:t>26</w:t>
      </w:r>
      <w:r w:rsidR="004E127B">
        <w:fldChar w:fldCharType="end"/>
      </w:r>
      <w:r>
        <w:t>:</w:t>
      </w:r>
    </w:p>
    <w:p w:rsidR="00941CB8" w:rsidRDefault="00941CB8" w:rsidP="00613FF8">
      <w:pPr>
        <w:pStyle w:val="Texto"/>
      </w:pPr>
    </w:p>
    <w:p w:rsidR="005244CB" w:rsidRDefault="00613FF8" w:rsidP="005244CB">
      <w:pPr>
        <w:pStyle w:val="Texto"/>
        <w:keepNext/>
      </w:pPr>
      <w:r>
        <w:rPr>
          <w:noProof/>
        </w:rPr>
        <w:drawing>
          <wp:inline distT="0" distB="0" distL="0" distR="0" wp14:anchorId="5660E841" wp14:editId="5EBAE452">
            <wp:extent cx="5972175" cy="2190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19075"/>
                    </a:xfrm>
                    <a:prstGeom prst="rect">
                      <a:avLst/>
                    </a:prstGeom>
                  </pic:spPr>
                </pic:pic>
              </a:graphicData>
            </a:graphic>
          </wp:inline>
        </w:drawing>
      </w:r>
    </w:p>
    <w:p w:rsidR="00613FF8" w:rsidRDefault="005244CB" w:rsidP="005244CB">
      <w:pPr>
        <w:pStyle w:val="Legenda"/>
        <w:jc w:val="center"/>
      </w:pPr>
      <w:bookmarkStart w:id="113" w:name="_Ref496116911"/>
      <w:bookmarkStart w:id="114" w:name="_Toc496649402"/>
      <w:r>
        <w:t xml:space="preserve">Figura </w:t>
      </w:r>
      <w:r>
        <w:fldChar w:fldCharType="begin"/>
      </w:r>
      <w:r>
        <w:instrText xml:space="preserve"> SEQ Figura \* ARABIC </w:instrText>
      </w:r>
      <w:r>
        <w:fldChar w:fldCharType="separate"/>
      </w:r>
      <w:r w:rsidR="004D3C5D">
        <w:rPr>
          <w:noProof/>
        </w:rPr>
        <w:t>26</w:t>
      </w:r>
      <w:r>
        <w:fldChar w:fldCharType="end"/>
      </w:r>
      <w:bookmarkEnd w:id="113"/>
      <w:r>
        <w:t xml:space="preserve"> - Chamada da função </w:t>
      </w:r>
      <w:proofErr w:type="spellStart"/>
      <w:proofErr w:type="gramStart"/>
      <w:r>
        <w:t>inRange</w:t>
      </w:r>
      <w:proofErr w:type="spellEnd"/>
      <w:proofErr w:type="gramEnd"/>
      <w:r>
        <w:t>.</w:t>
      </w:r>
      <w:bookmarkEnd w:id="114"/>
    </w:p>
    <w:p w:rsidR="00613FF8" w:rsidRDefault="00613FF8" w:rsidP="00613FF8">
      <w:pPr>
        <w:pStyle w:val="Texto"/>
      </w:pPr>
      <w:r>
        <w:tab/>
        <w:t xml:space="preserve">Como na imagem utilizada para teste não há nada além de gramado, o resultado, que pode ser visto na </w:t>
      </w:r>
      <w:r w:rsidR="004E127B">
        <w:fldChar w:fldCharType="begin"/>
      </w:r>
      <w:r w:rsidR="004E127B">
        <w:instrText xml:space="preserve"> REF _Ref496116935 \h </w:instrText>
      </w:r>
      <w:r w:rsidR="004E127B">
        <w:fldChar w:fldCharType="separate"/>
      </w:r>
      <w:r w:rsidR="00A61D9C">
        <w:t xml:space="preserve">Figura </w:t>
      </w:r>
      <w:r w:rsidR="00A61D9C">
        <w:rPr>
          <w:noProof/>
        </w:rPr>
        <w:t>28</w:t>
      </w:r>
      <w:r w:rsidR="004E127B">
        <w:fldChar w:fldCharType="end"/>
      </w:r>
      <w:r>
        <w:t>, não apresenta uma região em preto, apenas pontos, que serão corrigidos pelo processo morfológico</w:t>
      </w:r>
      <w:r w:rsidR="005244CB">
        <w:t xml:space="preserve">. O processamento morfológico é chamado como na </w:t>
      </w:r>
      <w:r w:rsidR="004E127B">
        <w:fldChar w:fldCharType="begin"/>
      </w:r>
      <w:r w:rsidR="004E127B">
        <w:instrText xml:space="preserve"> REF _Ref496116921 \h </w:instrText>
      </w:r>
      <w:r w:rsidR="004E127B">
        <w:fldChar w:fldCharType="separate"/>
      </w:r>
      <w:r w:rsidR="00A61D9C">
        <w:t xml:space="preserve">Figura </w:t>
      </w:r>
      <w:r w:rsidR="00A61D9C">
        <w:rPr>
          <w:noProof/>
        </w:rPr>
        <w:t>27</w:t>
      </w:r>
      <w:r w:rsidR="004E127B">
        <w:fldChar w:fldCharType="end"/>
      </w:r>
      <w:r>
        <w:t>:</w:t>
      </w:r>
    </w:p>
    <w:p w:rsidR="005244CB" w:rsidRDefault="00613FF8" w:rsidP="005244CB">
      <w:pPr>
        <w:pStyle w:val="Texto"/>
        <w:keepNext/>
      </w:pPr>
      <w:r>
        <w:rPr>
          <w:noProof/>
        </w:rPr>
        <w:drawing>
          <wp:inline distT="0" distB="0" distL="0" distR="0" wp14:anchorId="42D60E68" wp14:editId="28F385D9">
            <wp:extent cx="5972175" cy="49784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497840"/>
                    </a:xfrm>
                    <a:prstGeom prst="rect">
                      <a:avLst/>
                    </a:prstGeom>
                  </pic:spPr>
                </pic:pic>
              </a:graphicData>
            </a:graphic>
          </wp:inline>
        </w:drawing>
      </w:r>
    </w:p>
    <w:p w:rsidR="00613FF8" w:rsidRDefault="005244CB" w:rsidP="005244CB">
      <w:pPr>
        <w:pStyle w:val="Legenda"/>
        <w:jc w:val="center"/>
      </w:pPr>
      <w:bookmarkStart w:id="115" w:name="_Ref496116921"/>
      <w:bookmarkStart w:id="116" w:name="_Toc496649403"/>
      <w:r>
        <w:t xml:space="preserve">Figura </w:t>
      </w:r>
      <w:r>
        <w:fldChar w:fldCharType="begin"/>
      </w:r>
      <w:r>
        <w:instrText xml:space="preserve"> SEQ Figura \* ARABIC </w:instrText>
      </w:r>
      <w:r>
        <w:fldChar w:fldCharType="separate"/>
      </w:r>
      <w:r w:rsidR="004D3C5D">
        <w:rPr>
          <w:noProof/>
        </w:rPr>
        <w:t>27</w:t>
      </w:r>
      <w:r>
        <w:fldChar w:fldCharType="end"/>
      </w:r>
      <w:bookmarkEnd w:id="115"/>
      <w:r>
        <w:t xml:space="preserve"> - Chamada das funções responsáveis pelo processamento morfológico.</w:t>
      </w:r>
      <w:bookmarkEnd w:id="116"/>
    </w:p>
    <w:p w:rsidR="00613FF8" w:rsidRDefault="00613FF8" w:rsidP="00613FF8">
      <w:pPr>
        <w:pStyle w:val="Texto"/>
      </w:pPr>
      <w:r>
        <w:lastRenderedPageBreak/>
        <w:tab/>
        <w:t xml:space="preserve">O processo morfológico encarrega-se de eliminar as imperfeições do </w:t>
      </w:r>
      <w:proofErr w:type="spellStart"/>
      <w:r>
        <w:rPr>
          <w:i/>
        </w:rPr>
        <w:t>tresholding</w:t>
      </w:r>
      <w:proofErr w:type="spellEnd"/>
      <w:r>
        <w:t xml:space="preserve">, resultando na </w:t>
      </w:r>
      <w:r w:rsidR="004E127B">
        <w:fldChar w:fldCharType="begin"/>
      </w:r>
      <w:r w:rsidR="004E127B">
        <w:instrText xml:space="preserve"> REF _Ref496116941 \h </w:instrText>
      </w:r>
      <w:r w:rsidR="004E127B">
        <w:fldChar w:fldCharType="separate"/>
      </w:r>
      <w:r w:rsidR="00A61D9C">
        <w:t xml:space="preserve">Figura </w:t>
      </w:r>
      <w:r w:rsidR="00A61D9C">
        <w:rPr>
          <w:noProof/>
        </w:rPr>
        <w:t>29</w:t>
      </w:r>
      <w:r w:rsidR="004E127B">
        <w:fldChar w:fldCharType="end"/>
      </w:r>
      <w:r>
        <w:t>.</w:t>
      </w:r>
    </w:p>
    <w:p w:rsidR="005244CB" w:rsidRPr="00C034E4" w:rsidRDefault="005244CB" w:rsidP="00613FF8">
      <w:pPr>
        <w:pStyle w:val="Texto"/>
      </w:pPr>
    </w:p>
    <w:p w:rsidR="005244CB" w:rsidRDefault="00613FF8" w:rsidP="005244CB">
      <w:pPr>
        <w:pStyle w:val="Texto"/>
        <w:keepNext/>
        <w:jc w:val="center"/>
      </w:pPr>
      <w:r>
        <w:rPr>
          <w:noProof/>
        </w:rPr>
        <w:drawing>
          <wp:inline distT="0" distB="0" distL="0" distR="0" wp14:anchorId="2162960C" wp14:editId="5E231762">
            <wp:extent cx="4419600" cy="3314348"/>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segmentad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424997" cy="3318395"/>
                    </a:xfrm>
                    <a:prstGeom prst="rect">
                      <a:avLst/>
                    </a:prstGeom>
                  </pic:spPr>
                </pic:pic>
              </a:graphicData>
            </a:graphic>
          </wp:inline>
        </w:drawing>
      </w:r>
    </w:p>
    <w:p w:rsidR="00613FF8" w:rsidRDefault="005244CB" w:rsidP="005244CB">
      <w:pPr>
        <w:pStyle w:val="Legenda"/>
        <w:jc w:val="center"/>
      </w:pPr>
      <w:bookmarkStart w:id="117" w:name="_Ref496116935"/>
      <w:bookmarkStart w:id="118" w:name="_Toc496649404"/>
      <w:r>
        <w:t xml:space="preserve">Figura </w:t>
      </w:r>
      <w:r>
        <w:fldChar w:fldCharType="begin"/>
      </w:r>
      <w:r>
        <w:instrText xml:space="preserve"> SEQ Figura \* ARABIC </w:instrText>
      </w:r>
      <w:r>
        <w:fldChar w:fldCharType="separate"/>
      </w:r>
      <w:r w:rsidR="004D3C5D">
        <w:rPr>
          <w:noProof/>
        </w:rPr>
        <w:t>28</w:t>
      </w:r>
      <w:r>
        <w:fldChar w:fldCharType="end"/>
      </w:r>
      <w:bookmarkEnd w:id="117"/>
      <w:r>
        <w:t xml:space="preserve"> - Imagem resultado do processo de segmentação.</w:t>
      </w:r>
      <w:bookmarkEnd w:id="118"/>
    </w:p>
    <w:p w:rsidR="005244CB" w:rsidRDefault="00613FF8" w:rsidP="005244CB">
      <w:pPr>
        <w:pStyle w:val="Texto"/>
        <w:keepNext/>
        <w:jc w:val="center"/>
      </w:pPr>
      <w:r>
        <w:rPr>
          <w:noProof/>
        </w:rPr>
        <w:drawing>
          <wp:inline distT="0" distB="0" distL="0" distR="0" wp14:anchorId="03450051" wp14:editId="0929E49E">
            <wp:extent cx="4410075" cy="3307205"/>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 morfologic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25285" cy="3318611"/>
                    </a:xfrm>
                    <a:prstGeom prst="rect">
                      <a:avLst/>
                    </a:prstGeom>
                  </pic:spPr>
                </pic:pic>
              </a:graphicData>
            </a:graphic>
          </wp:inline>
        </w:drawing>
      </w:r>
    </w:p>
    <w:p w:rsidR="00613FF8" w:rsidRDefault="005244CB" w:rsidP="005244CB">
      <w:pPr>
        <w:pStyle w:val="Legenda"/>
        <w:jc w:val="center"/>
      </w:pPr>
      <w:bookmarkStart w:id="119" w:name="_Ref496116941"/>
      <w:bookmarkStart w:id="120" w:name="_Toc496649405"/>
      <w:r>
        <w:t xml:space="preserve">Figura </w:t>
      </w:r>
      <w:r>
        <w:fldChar w:fldCharType="begin"/>
      </w:r>
      <w:r>
        <w:instrText xml:space="preserve"> SEQ Figura \* ARABIC </w:instrText>
      </w:r>
      <w:r>
        <w:fldChar w:fldCharType="separate"/>
      </w:r>
      <w:r w:rsidR="004D3C5D">
        <w:rPr>
          <w:noProof/>
        </w:rPr>
        <w:t>29</w:t>
      </w:r>
      <w:r>
        <w:fldChar w:fldCharType="end"/>
      </w:r>
      <w:bookmarkEnd w:id="119"/>
      <w:r>
        <w:t xml:space="preserve"> - Imagem resultado do processamento morfológico.</w:t>
      </w:r>
      <w:bookmarkEnd w:id="120"/>
    </w:p>
    <w:p w:rsidR="00613FF8" w:rsidRDefault="00613FF8" w:rsidP="00613FF8">
      <w:pPr>
        <w:pStyle w:val="Texto"/>
      </w:pPr>
      <w:r>
        <w:lastRenderedPageBreak/>
        <w:tab/>
        <w:t xml:space="preserve">Após o processamento morfológico, a imagem está pronta para ser processada a fim de fornecer as informações desejadas. A partir da </w:t>
      </w:r>
      <w:r w:rsidR="005244CB">
        <w:t>Figura 28</w:t>
      </w:r>
      <w:r>
        <w:t>, é chamada a função</w:t>
      </w:r>
      <w:r w:rsidR="005244CB">
        <w:t xml:space="preserve"> </w:t>
      </w:r>
      <w:proofErr w:type="spellStart"/>
      <w:r w:rsidR="005244CB">
        <w:t>squared_field</w:t>
      </w:r>
      <w:proofErr w:type="spellEnd"/>
      <w:r w:rsidR="005244CB">
        <w:t xml:space="preserve">, como na </w:t>
      </w:r>
      <w:r w:rsidR="004E127B">
        <w:fldChar w:fldCharType="begin"/>
      </w:r>
      <w:r w:rsidR="004E127B">
        <w:instrText xml:space="preserve"> REF _Ref496116948 \h </w:instrText>
      </w:r>
      <w:r w:rsidR="004E127B">
        <w:fldChar w:fldCharType="separate"/>
      </w:r>
      <w:r w:rsidR="00A61D9C">
        <w:t xml:space="preserve">Figura </w:t>
      </w:r>
      <w:r w:rsidR="00A61D9C">
        <w:rPr>
          <w:noProof/>
        </w:rPr>
        <w:t>30</w:t>
      </w:r>
      <w:r w:rsidR="004E127B">
        <w:fldChar w:fldCharType="end"/>
      </w:r>
      <w:r>
        <w:t>:</w:t>
      </w:r>
    </w:p>
    <w:p w:rsidR="005244CB" w:rsidRDefault="005244CB" w:rsidP="00613FF8">
      <w:pPr>
        <w:pStyle w:val="Texto"/>
      </w:pPr>
    </w:p>
    <w:p w:rsidR="005244CB" w:rsidRDefault="00613FF8" w:rsidP="005244CB">
      <w:pPr>
        <w:pStyle w:val="Texto"/>
        <w:keepNext/>
      </w:pPr>
      <w:r>
        <w:rPr>
          <w:noProof/>
        </w:rPr>
        <w:drawing>
          <wp:inline distT="0" distB="0" distL="0" distR="0" wp14:anchorId="273435ED" wp14:editId="19059C3C">
            <wp:extent cx="5972175" cy="127635"/>
            <wp:effectExtent l="0" t="0" r="9525"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27635"/>
                    </a:xfrm>
                    <a:prstGeom prst="rect">
                      <a:avLst/>
                    </a:prstGeom>
                  </pic:spPr>
                </pic:pic>
              </a:graphicData>
            </a:graphic>
          </wp:inline>
        </w:drawing>
      </w:r>
    </w:p>
    <w:p w:rsidR="00613FF8" w:rsidRDefault="005244CB" w:rsidP="005244CB">
      <w:pPr>
        <w:pStyle w:val="Legenda"/>
        <w:jc w:val="center"/>
      </w:pPr>
      <w:bookmarkStart w:id="121" w:name="_Ref496116948"/>
      <w:bookmarkStart w:id="122" w:name="_Toc496649406"/>
      <w:r>
        <w:t xml:space="preserve">Figura </w:t>
      </w:r>
      <w:r>
        <w:fldChar w:fldCharType="begin"/>
      </w:r>
      <w:r>
        <w:instrText xml:space="preserve"> SEQ Figura \* ARABIC </w:instrText>
      </w:r>
      <w:r>
        <w:fldChar w:fldCharType="separate"/>
      </w:r>
      <w:r w:rsidR="004D3C5D">
        <w:rPr>
          <w:noProof/>
        </w:rPr>
        <w:t>30</w:t>
      </w:r>
      <w:r>
        <w:fldChar w:fldCharType="end"/>
      </w:r>
      <w:bookmarkEnd w:id="121"/>
      <w:r>
        <w:t xml:space="preserve"> - Chamada da função </w:t>
      </w:r>
      <w:proofErr w:type="spellStart"/>
      <w:proofErr w:type="gramStart"/>
      <w:r>
        <w:t>calculateAvgPxlColor</w:t>
      </w:r>
      <w:proofErr w:type="spellEnd"/>
      <w:proofErr w:type="gramEnd"/>
      <w:r>
        <w:t>.</w:t>
      </w:r>
      <w:bookmarkEnd w:id="122"/>
    </w:p>
    <w:p w:rsidR="005244CB" w:rsidRDefault="00613FF8" w:rsidP="00613FF8">
      <w:pPr>
        <w:pStyle w:val="Texto"/>
      </w:pPr>
      <w:r>
        <w:tab/>
      </w:r>
    </w:p>
    <w:p w:rsidR="00613FF8" w:rsidRDefault="00613FF8" w:rsidP="005244CB">
      <w:pPr>
        <w:pStyle w:val="Texto"/>
        <w:ind w:firstLine="720"/>
      </w:pPr>
      <w:r>
        <w:t xml:space="preserve">Essa função vai calcular a média das cores dos pixels numa área de 100x100 pixels e pintar todos os pixels dentro dessa área da cor média. O resultado é uma imagem quadriculada, como na </w:t>
      </w:r>
      <w:r w:rsidR="004E127B">
        <w:fldChar w:fldCharType="begin"/>
      </w:r>
      <w:r w:rsidR="004E127B">
        <w:instrText xml:space="preserve"> REF _Ref496116954 \h </w:instrText>
      </w:r>
      <w:r w:rsidR="004E127B">
        <w:fldChar w:fldCharType="separate"/>
      </w:r>
      <w:r w:rsidR="00A61D9C">
        <w:t xml:space="preserve">Figura </w:t>
      </w:r>
      <w:r w:rsidR="00A61D9C">
        <w:rPr>
          <w:noProof/>
        </w:rPr>
        <w:t>31</w:t>
      </w:r>
      <w:r w:rsidR="004E127B">
        <w:fldChar w:fldCharType="end"/>
      </w:r>
      <w:r>
        <w:t>:</w:t>
      </w:r>
    </w:p>
    <w:p w:rsidR="005244CB" w:rsidRDefault="005244CB" w:rsidP="005244CB">
      <w:pPr>
        <w:pStyle w:val="Texto"/>
        <w:ind w:firstLine="720"/>
      </w:pPr>
    </w:p>
    <w:p w:rsidR="005244CB" w:rsidRDefault="00613FF8" w:rsidP="005244CB">
      <w:pPr>
        <w:pStyle w:val="Texto"/>
        <w:keepNext/>
        <w:jc w:val="center"/>
      </w:pPr>
      <w:r>
        <w:rPr>
          <w:noProof/>
        </w:rPr>
        <w:drawing>
          <wp:inline distT="0" distB="0" distL="0" distR="0" wp14:anchorId="0747578B" wp14:editId="56F631FE">
            <wp:extent cx="4699704" cy="3571875"/>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03818" cy="3575002"/>
                    </a:xfrm>
                    <a:prstGeom prst="rect">
                      <a:avLst/>
                    </a:prstGeom>
                  </pic:spPr>
                </pic:pic>
              </a:graphicData>
            </a:graphic>
          </wp:inline>
        </w:drawing>
      </w:r>
    </w:p>
    <w:p w:rsidR="00613FF8" w:rsidRDefault="005244CB" w:rsidP="005244CB">
      <w:pPr>
        <w:pStyle w:val="Legenda"/>
        <w:jc w:val="center"/>
      </w:pPr>
      <w:bookmarkStart w:id="123" w:name="_Ref496116954"/>
      <w:bookmarkStart w:id="124" w:name="_Toc496649407"/>
      <w:r>
        <w:t xml:space="preserve">Figura </w:t>
      </w:r>
      <w:r>
        <w:fldChar w:fldCharType="begin"/>
      </w:r>
      <w:r>
        <w:instrText xml:space="preserve"> SEQ Figura \* ARABIC </w:instrText>
      </w:r>
      <w:r>
        <w:fldChar w:fldCharType="separate"/>
      </w:r>
      <w:r w:rsidR="004D3C5D">
        <w:rPr>
          <w:noProof/>
        </w:rPr>
        <w:t>31</w:t>
      </w:r>
      <w:r>
        <w:fldChar w:fldCharType="end"/>
      </w:r>
      <w:bookmarkEnd w:id="123"/>
      <w:r>
        <w:t xml:space="preserve"> - Imagem quadriculada, resultado da função </w:t>
      </w:r>
      <w:proofErr w:type="spellStart"/>
      <w:proofErr w:type="gramStart"/>
      <w:r>
        <w:t>calculateAvgPxlColor</w:t>
      </w:r>
      <w:proofErr w:type="spellEnd"/>
      <w:proofErr w:type="gramEnd"/>
      <w:r>
        <w:t>.</w:t>
      </w:r>
      <w:bookmarkEnd w:id="124"/>
    </w:p>
    <w:p w:rsidR="00613FF8" w:rsidRDefault="00613FF8" w:rsidP="00613FF8">
      <w:pPr>
        <w:pStyle w:val="Texto"/>
      </w:pPr>
    </w:p>
    <w:p w:rsidR="00613FF8" w:rsidRDefault="00613FF8" w:rsidP="00613FF8">
      <w:pPr>
        <w:pStyle w:val="Texto"/>
      </w:pPr>
      <w:r>
        <w:tab/>
        <w:t xml:space="preserve">Nessa imagem, utilizando o intervalo determinado em </w:t>
      </w:r>
      <w:proofErr w:type="spellStart"/>
      <w:r>
        <w:t>limites_rgb</w:t>
      </w:r>
      <w:proofErr w:type="spellEnd"/>
      <w:r>
        <w:t>, será feita outra segmentação, a fim de gerar uma máscara que separará os blocos que devem ser regados daqueles que não devem ser regados.</w:t>
      </w:r>
    </w:p>
    <w:p w:rsidR="00613FF8" w:rsidRDefault="00613FF8" w:rsidP="00613FF8">
      <w:pPr>
        <w:pStyle w:val="Texto"/>
      </w:pPr>
      <w:r>
        <w:lastRenderedPageBreak/>
        <w:tab/>
        <w:t>A máscara é gerada pela função</w:t>
      </w:r>
      <w:r w:rsidR="005244CB">
        <w:t xml:space="preserve"> </w:t>
      </w:r>
      <w:proofErr w:type="spellStart"/>
      <w:r w:rsidR="005244CB">
        <w:t>mask_field</w:t>
      </w:r>
      <w:proofErr w:type="spellEnd"/>
      <w:r w:rsidR="005244CB">
        <w:t xml:space="preserve">, que é chamada como na </w:t>
      </w:r>
      <w:r w:rsidR="004E127B">
        <w:fldChar w:fldCharType="begin"/>
      </w:r>
      <w:r w:rsidR="004E127B">
        <w:instrText xml:space="preserve"> REF _Ref496116961 \h </w:instrText>
      </w:r>
      <w:r w:rsidR="004E127B">
        <w:fldChar w:fldCharType="separate"/>
      </w:r>
      <w:r w:rsidR="00A61D9C">
        <w:t xml:space="preserve">Figura </w:t>
      </w:r>
      <w:r w:rsidR="00A61D9C">
        <w:rPr>
          <w:noProof/>
        </w:rPr>
        <w:t>32</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3DE8D233" wp14:editId="27D4C67F">
            <wp:extent cx="5133975" cy="2857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3975" cy="285750"/>
                    </a:xfrm>
                    <a:prstGeom prst="rect">
                      <a:avLst/>
                    </a:prstGeom>
                  </pic:spPr>
                </pic:pic>
              </a:graphicData>
            </a:graphic>
          </wp:inline>
        </w:drawing>
      </w:r>
    </w:p>
    <w:p w:rsidR="00613FF8" w:rsidRDefault="005244CB" w:rsidP="005244CB">
      <w:pPr>
        <w:pStyle w:val="Legenda"/>
        <w:jc w:val="center"/>
      </w:pPr>
      <w:bookmarkStart w:id="125" w:name="_Ref496116961"/>
      <w:bookmarkStart w:id="126" w:name="_Toc496649408"/>
      <w:r>
        <w:t xml:space="preserve">Figura </w:t>
      </w:r>
      <w:r>
        <w:fldChar w:fldCharType="begin"/>
      </w:r>
      <w:r>
        <w:instrText xml:space="preserve"> SEQ Figura \* ARABIC </w:instrText>
      </w:r>
      <w:r>
        <w:fldChar w:fldCharType="separate"/>
      </w:r>
      <w:r w:rsidR="004D3C5D">
        <w:rPr>
          <w:noProof/>
        </w:rPr>
        <w:t>32</w:t>
      </w:r>
      <w:r>
        <w:fldChar w:fldCharType="end"/>
      </w:r>
      <w:bookmarkEnd w:id="125"/>
      <w:r>
        <w:t xml:space="preserve"> - </w:t>
      </w:r>
      <w:proofErr w:type="spellStart"/>
      <w:r>
        <w:t>Chamda</w:t>
      </w:r>
      <w:proofErr w:type="spellEnd"/>
      <w:r>
        <w:t xml:space="preserve"> da função </w:t>
      </w:r>
      <w:proofErr w:type="spellStart"/>
      <w:r>
        <w:t>apply_mask</w:t>
      </w:r>
      <w:proofErr w:type="spellEnd"/>
      <w:r>
        <w:t>.</w:t>
      </w:r>
      <w:bookmarkEnd w:id="126"/>
    </w:p>
    <w:p w:rsidR="00613FF8" w:rsidRDefault="00613FF8" w:rsidP="00613FF8">
      <w:pPr>
        <w:pStyle w:val="Texto"/>
      </w:pPr>
    </w:p>
    <w:p w:rsidR="00613FF8" w:rsidRDefault="00613FF8" w:rsidP="00613FF8">
      <w:pPr>
        <w:pStyle w:val="Texto"/>
      </w:pPr>
      <w:r>
        <w:tab/>
        <w:t xml:space="preserve">O resultado é uma imagem onde os blocos que devem ser regados estão em preto e os blocos considerados saudáveis estão em branco. Após copiar os pixels brancos para </w:t>
      </w:r>
      <w:proofErr w:type="gramStart"/>
      <w:r>
        <w:t>uma outra</w:t>
      </w:r>
      <w:proofErr w:type="gramEnd"/>
      <w:r>
        <w:t xml:space="preserve"> imagem, o resultado é </w:t>
      </w:r>
      <w:r w:rsidR="005244CB">
        <w:t xml:space="preserve">a </w:t>
      </w:r>
      <w:r w:rsidR="004E127B">
        <w:fldChar w:fldCharType="begin"/>
      </w:r>
      <w:r w:rsidR="004E127B">
        <w:instrText xml:space="preserve"> REF _Ref496116974 \h </w:instrText>
      </w:r>
      <w:r w:rsidR="004E127B">
        <w:fldChar w:fldCharType="separate"/>
      </w:r>
      <w:r w:rsidR="00A61D9C">
        <w:t xml:space="preserve">Figura </w:t>
      </w:r>
      <w:r w:rsidR="00A61D9C">
        <w:rPr>
          <w:noProof/>
        </w:rPr>
        <w:t>33</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28CFB30E" wp14:editId="4314ED69">
            <wp:extent cx="4561846" cy="34671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k.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66480" cy="3470622"/>
                    </a:xfrm>
                    <a:prstGeom prst="rect">
                      <a:avLst/>
                    </a:prstGeom>
                  </pic:spPr>
                </pic:pic>
              </a:graphicData>
            </a:graphic>
          </wp:inline>
        </w:drawing>
      </w:r>
    </w:p>
    <w:p w:rsidR="00613FF8" w:rsidRDefault="005244CB" w:rsidP="005244CB">
      <w:pPr>
        <w:pStyle w:val="Legenda"/>
        <w:jc w:val="center"/>
      </w:pPr>
      <w:bookmarkStart w:id="127" w:name="_Ref496116974"/>
      <w:bookmarkStart w:id="128" w:name="_Toc496649409"/>
      <w:r>
        <w:t xml:space="preserve">Figura </w:t>
      </w:r>
      <w:r>
        <w:fldChar w:fldCharType="begin"/>
      </w:r>
      <w:r>
        <w:instrText xml:space="preserve"> SEQ Figura \* ARABIC </w:instrText>
      </w:r>
      <w:r>
        <w:fldChar w:fldCharType="separate"/>
      </w:r>
      <w:r w:rsidR="004D3C5D">
        <w:rPr>
          <w:noProof/>
        </w:rPr>
        <w:t>33</w:t>
      </w:r>
      <w:r>
        <w:fldChar w:fldCharType="end"/>
      </w:r>
      <w:bookmarkEnd w:id="127"/>
      <w:r>
        <w:t xml:space="preserve"> - Imagem utilizada como máscara pelo módulo de Processamento de Imagens.</w:t>
      </w:r>
      <w:bookmarkEnd w:id="128"/>
    </w:p>
    <w:p w:rsidR="00613FF8" w:rsidRDefault="00613FF8" w:rsidP="00613FF8">
      <w:pPr>
        <w:pStyle w:val="Texto"/>
      </w:pPr>
      <w:r>
        <w:tab/>
      </w:r>
    </w:p>
    <w:p w:rsidR="00B27553" w:rsidRDefault="00613FF8" w:rsidP="00613FF8">
      <w:pPr>
        <w:pStyle w:val="Texto"/>
      </w:pPr>
      <w:r>
        <w:tab/>
        <w:t xml:space="preserve">Por fim, a função que gera o vetor de blocos que será retornado pela </w:t>
      </w:r>
      <w:proofErr w:type="spellStart"/>
      <w:r>
        <w:t>image_processing</w:t>
      </w:r>
      <w:proofErr w:type="spellEnd"/>
      <w:r>
        <w:t xml:space="preserve"> é</w:t>
      </w:r>
      <w:r w:rsidR="00B27553">
        <w:t xml:space="preserve"> a </w:t>
      </w:r>
      <w:proofErr w:type="spellStart"/>
      <w:proofErr w:type="gramStart"/>
      <w:r w:rsidR="00B27553">
        <w:t>mapUnhealthyGrass</w:t>
      </w:r>
      <w:proofErr w:type="spellEnd"/>
      <w:proofErr w:type="gramEnd"/>
      <w:r w:rsidR="00B27553">
        <w:t xml:space="preserve">, que tem a chamada representada na </w:t>
      </w:r>
      <w:r w:rsidR="004E127B">
        <w:fldChar w:fldCharType="begin"/>
      </w:r>
      <w:r w:rsidR="004E127B">
        <w:instrText xml:space="preserve"> REF _Ref496116986 \h </w:instrText>
      </w:r>
      <w:r w:rsidR="004E127B">
        <w:fldChar w:fldCharType="separate"/>
      </w:r>
      <w:r w:rsidR="00A61D9C">
        <w:t xml:space="preserve">Figura </w:t>
      </w:r>
      <w:r w:rsidR="00A61D9C">
        <w:rPr>
          <w:noProof/>
        </w:rPr>
        <w:t>34</w:t>
      </w:r>
      <w:r w:rsidR="004E127B">
        <w:fldChar w:fldCharType="end"/>
      </w:r>
      <w:r w:rsidR="00B27553">
        <w:t>:</w:t>
      </w:r>
    </w:p>
    <w:p w:rsidR="00B27553" w:rsidRDefault="00613FF8" w:rsidP="00B27553">
      <w:pPr>
        <w:pStyle w:val="Texto"/>
        <w:keepNext/>
      </w:pPr>
      <w:r>
        <w:t xml:space="preserve"> </w:t>
      </w:r>
      <w:r>
        <w:rPr>
          <w:noProof/>
        </w:rPr>
        <w:drawing>
          <wp:inline distT="0" distB="0" distL="0" distR="0" wp14:anchorId="14E4C05F" wp14:editId="26B4AD38">
            <wp:extent cx="5972175" cy="187960"/>
            <wp:effectExtent l="0" t="0" r="9525"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187960"/>
                    </a:xfrm>
                    <a:prstGeom prst="rect">
                      <a:avLst/>
                    </a:prstGeom>
                  </pic:spPr>
                </pic:pic>
              </a:graphicData>
            </a:graphic>
          </wp:inline>
        </w:drawing>
      </w:r>
    </w:p>
    <w:p w:rsidR="00613FF8" w:rsidRDefault="00B27553" w:rsidP="00B27553">
      <w:pPr>
        <w:pStyle w:val="Legenda"/>
        <w:jc w:val="center"/>
      </w:pPr>
      <w:bookmarkStart w:id="129" w:name="_Ref496116986"/>
      <w:bookmarkStart w:id="130" w:name="_Toc496649410"/>
      <w:r>
        <w:t xml:space="preserve">Figura </w:t>
      </w:r>
      <w:r>
        <w:fldChar w:fldCharType="begin"/>
      </w:r>
      <w:r>
        <w:instrText xml:space="preserve"> SEQ Figura \* ARABIC </w:instrText>
      </w:r>
      <w:r>
        <w:fldChar w:fldCharType="separate"/>
      </w:r>
      <w:r w:rsidR="004D3C5D">
        <w:rPr>
          <w:noProof/>
        </w:rPr>
        <w:t>34</w:t>
      </w:r>
      <w:r>
        <w:fldChar w:fldCharType="end"/>
      </w:r>
      <w:bookmarkEnd w:id="129"/>
      <w:r>
        <w:t xml:space="preserve"> - Chamada da função </w:t>
      </w:r>
      <w:proofErr w:type="spellStart"/>
      <w:proofErr w:type="gramStart"/>
      <w:r>
        <w:t>mapUnhealthyGrass</w:t>
      </w:r>
      <w:proofErr w:type="spellEnd"/>
      <w:proofErr w:type="gramEnd"/>
      <w:r>
        <w:t>.</w:t>
      </w:r>
      <w:bookmarkEnd w:id="130"/>
    </w:p>
    <w:p w:rsidR="00613FF8" w:rsidRDefault="004E127B" w:rsidP="00B27553">
      <w:pPr>
        <w:pStyle w:val="Texto"/>
        <w:ind w:firstLine="720"/>
      </w:pPr>
      <w:r>
        <w:lastRenderedPageBreak/>
        <w:t>Essa função utiliza a</w:t>
      </w:r>
      <w:r w:rsidR="00613FF8">
        <w:t xml:space="preserve"> </w:t>
      </w:r>
      <w:r>
        <w:fldChar w:fldCharType="begin"/>
      </w:r>
      <w:r>
        <w:instrText xml:space="preserve"> REF _Ref496116954 \h </w:instrText>
      </w:r>
      <w:r>
        <w:fldChar w:fldCharType="separate"/>
      </w:r>
      <w:r w:rsidR="00A61D9C">
        <w:t xml:space="preserve">Figura </w:t>
      </w:r>
      <w:r w:rsidR="00A61D9C">
        <w:rPr>
          <w:noProof/>
        </w:rPr>
        <w:t>31</w:t>
      </w:r>
      <w:r>
        <w:fldChar w:fldCharType="end"/>
      </w:r>
      <w:r>
        <w:t xml:space="preserve"> </w:t>
      </w:r>
      <w:r w:rsidR="00B27553">
        <w:t xml:space="preserve">e </w:t>
      </w:r>
      <w:r>
        <w:fldChar w:fldCharType="begin"/>
      </w:r>
      <w:r>
        <w:instrText xml:space="preserve"> REF _Ref496116974 \h </w:instrText>
      </w:r>
      <w:r>
        <w:fldChar w:fldCharType="separate"/>
      </w:r>
      <w:r w:rsidR="00A61D9C">
        <w:t xml:space="preserve">Figura </w:t>
      </w:r>
      <w:r w:rsidR="00A61D9C">
        <w:rPr>
          <w:noProof/>
        </w:rPr>
        <w:t>33</w:t>
      </w:r>
      <w:r>
        <w:fldChar w:fldCharType="end"/>
      </w:r>
      <w:r w:rsidR="00613FF8">
        <w:t xml:space="preserve"> para dizer se o bloco está saudável ou não. Se o bloco é considerado não saudável, é criado um bloco do tipo </w:t>
      </w:r>
      <w:proofErr w:type="spellStart"/>
      <w:r w:rsidR="00613FF8">
        <w:t>map_block</w:t>
      </w:r>
      <w:proofErr w:type="spellEnd"/>
      <w:r w:rsidR="00613FF8">
        <w:t xml:space="preserve"> que é salvo no vetor de blocos. Terminada a execução dessa função, termina a execução da </w:t>
      </w:r>
      <w:proofErr w:type="spellStart"/>
      <w:r w:rsidR="00613FF8">
        <w:t>image_processing</w:t>
      </w:r>
      <w:proofErr w:type="spellEnd"/>
      <w:r w:rsidR="00613FF8">
        <w:t xml:space="preserve"> e o vetor de blocos é retornado.</w:t>
      </w:r>
    </w:p>
    <w:p w:rsidR="00613FF8" w:rsidRDefault="00613FF8" w:rsidP="00613FF8">
      <w:pPr>
        <w:pStyle w:val="Texto"/>
      </w:pPr>
    </w:p>
    <w:p w:rsidR="00613FF8" w:rsidRDefault="00613FF8" w:rsidP="00613FF8">
      <w:pPr>
        <w:pStyle w:val="sub5titulo"/>
      </w:pPr>
      <w:r>
        <w:t>3.3.1.1.3 Cálculo da Média de Cores do Pixel</w:t>
      </w:r>
    </w:p>
    <w:p w:rsidR="00B27553" w:rsidRDefault="00B27553" w:rsidP="00613FF8">
      <w:pPr>
        <w:pStyle w:val="sub5titulo"/>
      </w:pPr>
    </w:p>
    <w:p w:rsidR="00613FF8" w:rsidRDefault="00613FF8" w:rsidP="00613FF8">
      <w:pPr>
        <w:pStyle w:val="Texto"/>
      </w:pPr>
      <w:r>
        <w:tab/>
        <w:t xml:space="preserve">A função </w:t>
      </w:r>
      <w:proofErr w:type="spellStart"/>
      <w:proofErr w:type="gramStart"/>
      <w:r>
        <w:t>calculateAvgPxlColor</w:t>
      </w:r>
      <w:proofErr w:type="spellEnd"/>
      <w:proofErr w:type="gramEnd"/>
      <w:r>
        <w:t xml:space="preserve"> é responsável por transformar a imagem que passou pelo processamento morfológico na imagem quadriculada vista na figura </w:t>
      </w:r>
      <w:r w:rsidR="00B27553">
        <w:t>30</w:t>
      </w:r>
      <w:r>
        <w:t>.</w:t>
      </w:r>
      <w:r w:rsidR="00B27553">
        <w:t xml:space="preserve"> Seu cabeçalho está </w:t>
      </w:r>
      <w:r w:rsidR="004E127B">
        <w:t>representado</w:t>
      </w:r>
      <w:r w:rsidR="00B27553">
        <w:t xml:space="preserve"> na </w:t>
      </w:r>
      <w:r w:rsidR="004E127B">
        <w:fldChar w:fldCharType="begin"/>
      </w:r>
      <w:r w:rsidR="004E127B">
        <w:instrText xml:space="preserve"> REF _Ref496117022 \h </w:instrText>
      </w:r>
      <w:r w:rsidR="004E127B">
        <w:fldChar w:fldCharType="separate"/>
      </w:r>
      <w:r w:rsidR="00A61D9C">
        <w:t xml:space="preserve">Figura </w:t>
      </w:r>
      <w:r w:rsidR="00A61D9C">
        <w:rPr>
          <w:noProof/>
        </w:rPr>
        <w:t>35</w:t>
      </w:r>
      <w:r w:rsidR="004E127B">
        <w:fldChar w:fldCharType="end"/>
      </w:r>
      <w:r w:rsidR="00B27553">
        <w:t>:</w:t>
      </w:r>
    </w:p>
    <w:p w:rsidR="00B27553" w:rsidRDefault="00B27553" w:rsidP="00613FF8">
      <w:pPr>
        <w:pStyle w:val="Texto"/>
      </w:pPr>
    </w:p>
    <w:p w:rsidR="00B27553" w:rsidRDefault="00613FF8" w:rsidP="00B27553">
      <w:pPr>
        <w:pStyle w:val="Texto"/>
        <w:keepNext/>
      </w:pPr>
      <w:r>
        <w:rPr>
          <w:noProof/>
        </w:rPr>
        <w:drawing>
          <wp:inline distT="0" distB="0" distL="0" distR="0" wp14:anchorId="7C65F35D" wp14:editId="6E363590">
            <wp:extent cx="5972175" cy="164465"/>
            <wp:effectExtent l="0" t="0" r="952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164465"/>
                    </a:xfrm>
                    <a:prstGeom prst="rect">
                      <a:avLst/>
                    </a:prstGeom>
                  </pic:spPr>
                </pic:pic>
              </a:graphicData>
            </a:graphic>
          </wp:inline>
        </w:drawing>
      </w:r>
    </w:p>
    <w:p w:rsidR="00B27553" w:rsidRDefault="00B27553" w:rsidP="00B27553">
      <w:pPr>
        <w:pStyle w:val="Legenda"/>
        <w:jc w:val="center"/>
      </w:pPr>
      <w:bookmarkStart w:id="131" w:name="_Ref496117022"/>
      <w:bookmarkStart w:id="132" w:name="_Toc496649411"/>
      <w:r>
        <w:t xml:space="preserve">Figura </w:t>
      </w:r>
      <w:r>
        <w:fldChar w:fldCharType="begin"/>
      </w:r>
      <w:r>
        <w:instrText xml:space="preserve"> SEQ Figura \* ARABIC </w:instrText>
      </w:r>
      <w:r>
        <w:fldChar w:fldCharType="separate"/>
      </w:r>
      <w:r w:rsidR="004D3C5D">
        <w:rPr>
          <w:noProof/>
        </w:rPr>
        <w:t>35</w:t>
      </w:r>
      <w:r>
        <w:fldChar w:fldCharType="end"/>
      </w:r>
      <w:bookmarkEnd w:id="131"/>
      <w:r>
        <w:t xml:space="preserve"> - Cabeçalho da função </w:t>
      </w:r>
      <w:proofErr w:type="spellStart"/>
      <w:proofErr w:type="gramStart"/>
      <w:r>
        <w:t>calculateAvgPxlColor</w:t>
      </w:r>
      <w:proofErr w:type="spellEnd"/>
      <w:proofErr w:type="gramEnd"/>
      <w:r>
        <w:t>.</w:t>
      </w:r>
      <w:bookmarkEnd w:id="132"/>
    </w:p>
    <w:p w:rsidR="00B27553" w:rsidRPr="00B27553" w:rsidRDefault="00B27553" w:rsidP="00B27553"/>
    <w:p w:rsidR="00613FF8" w:rsidRDefault="00613FF8" w:rsidP="00613FF8">
      <w:pPr>
        <w:pStyle w:val="Texto"/>
      </w:pPr>
      <w:r>
        <w:tab/>
        <w:t xml:space="preserve">Seus argumentos são: </w:t>
      </w:r>
      <w:proofErr w:type="spellStart"/>
      <w:r>
        <w:t>final_field</w:t>
      </w:r>
      <w:proofErr w:type="spellEnd"/>
      <w:r>
        <w:t xml:space="preserve">, imagem que passou pelo processamento morfológico; </w:t>
      </w:r>
      <w:proofErr w:type="spellStart"/>
      <w:r>
        <w:t>quad_dim</w:t>
      </w:r>
      <w:proofErr w:type="spellEnd"/>
      <w:r>
        <w:t xml:space="preserve">, dimensão do lado do quadrado que vai ser pintado com a cor média dos pixels dentro de sua área; </w:t>
      </w:r>
      <w:proofErr w:type="spellStart"/>
      <w:r>
        <w:t>quad_linha</w:t>
      </w:r>
      <w:proofErr w:type="spellEnd"/>
      <w:r>
        <w:t xml:space="preserve"> representa o número de blocos no eixo Y da imagem; </w:t>
      </w:r>
      <w:proofErr w:type="spellStart"/>
      <w:r>
        <w:t>quad_col</w:t>
      </w:r>
      <w:proofErr w:type="spellEnd"/>
      <w:r>
        <w:t xml:space="preserve"> representa o número de blocos no eixo X da imagem e </w:t>
      </w:r>
      <w:proofErr w:type="spellStart"/>
      <w:r>
        <w:t>black_pixel_maximum</w:t>
      </w:r>
      <w:proofErr w:type="spellEnd"/>
      <w:r>
        <w:t xml:space="preserve"> é o máximo de pixels que podem ser pretos dentro de um bloco. O retorno da função é um objeto do tipo </w:t>
      </w:r>
      <w:proofErr w:type="spellStart"/>
      <w:r>
        <w:t>Mat</w:t>
      </w:r>
      <w:proofErr w:type="spellEnd"/>
      <w:r>
        <w:t xml:space="preserve">, classe do </w:t>
      </w:r>
      <w:proofErr w:type="spellStart"/>
      <w:proofErr w:type="gramStart"/>
      <w:r>
        <w:t>OpenCV</w:t>
      </w:r>
      <w:proofErr w:type="spellEnd"/>
      <w:proofErr w:type="gramEnd"/>
      <w:r>
        <w:t xml:space="preserve"> usada para representar uma imagem.</w:t>
      </w:r>
    </w:p>
    <w:p w:rsidR="00613FF8" w:rsidRDefault="00613FF8" w:rsidP="00613FF8">
      <w:pPr>
        <w:pStyle w:val="Texto"/>
      </w:pPr>
      <w:r>
        <w:tab/>
        <w:t xml:space="preserve">O núcleo dessa função é um laço que itera por todos os blocos da imagem. Dentro desse laço principal, para percorrer a imagem passada por parâmetro, são usados dois laços </w:t>
      </w:r>
      <w:r>
        <w:rPr>
          <w:i/>
        </w:rPr>
        <w:t>for</w:t>
      </w:r>
      <w:r>
        <w:t xml:space="preserve"> encadeados, como </w:t>
      </w:r>
      <w:proofErr w:type="gramStart"/>
      <w:r>
        <w:t>pode-se</w:t>
      </w:r>
      <w:proofErr w:type="gramEnd"/>
      <w:r>
        <w:t xml:space="preserve"> ver na </w:t>
      </w:r>
      <w:r w:rsidR="004E127B">
        <w:fldChar w:fldCharType="begin"/>
      </w:r>
      <w:r w:rsidR="004E127B">
        <w:instrText xml:space="preserve"> REF _Ref496117031 \h </w:instrText>
      </w:r>
      <w:r w:rsidR="004E127B">
        <w:fldChar w:fldCharType="separate"/>
      </w:r>
      <w:r w:rsidR="00A61D9C">
        <w:t xml:space="preserve">Figura </w:t>
      </w:r>
      <w:r w:rsidR="00A61D9C">
        <w:rPr>
          <w:noProof/>
        </w:rPr>
        <w:t>36</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lastRenderedPageBreak/>
        <w:drawing>
          <wp:inline distT="0" distB="0" distL="0" distR="0" wp14:anchorId="30B1BC0A" wp14:editId="2D87A6AC">
            <wp:extent cx="6602288" cy="180975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21555" cy="1815031"/>
                    </a:xfrm>
                    <a:prstGeom prst="rect">
                      <a:avLst/>
                    </a:prstGeom>
                  </pic:spPr>
                </pic:pic>
              </a:graphicData>
            </a:graphic>
          </wp:inline>
        </w:drawing>
      </w:r>
    </w:p>
    <w:p w:rsidR="00613FF8" w:rsidRDefault="00B27553" w:rsidP="00B27553">
      <w:pPr>
        <w:pStyle w:val="Legenda"/>
        <w:jc w:val="center"/>
      </w:pPr>
      <w:bookmarkStart w:id="133" w:name="_Ref496117031"/>
      <w:bookmarkStart w:id="134" w:name="_Toc496649412"/>
      <w:r>
        <w:t xml:space="preserve">Figura </w:t>
      </w:r>
      <w:r>
        <w:fldChar w:fldCharType="begin"/>
      </w:r>
      <w:r>
        <w:instrText xml:space="preserve"> SEQ Figura \* ARABIC </w:instrText>
      </w:r>
      <w:r>
        <w:fldChar w:fldCharType="separate"/>
      </w:r>
      <w:r w:rsidR="004D3C5D">
        <w:rPr>
          <w:noProof/>
        </w:rPr>
        <w:t>36</w:t>
      </w:r>
      <w:r>
        <w:fldChar w:fldCharType="end"/>
      </w:r>
      <w:bookmarkEnd w:id="133"/>
      <w:r>
        <w:t xml:space="preserve"> - Laço principal da função </w:t>
      </w:r>
      <w:proofErr w:type="spellStart"/>
      <w:proofErr w:type="gramStart"/>
      <w:r>
        <w:t>calculateAvgPxlColor</w:t>
      </w:r>
      <w:proofErr w:type="spellEnd"/>
      <w:proofErr w:type="gramEnd"/>
      <w:r>
        <w:t>.</w:t>
      </w:r>
      <w:bookmarkEnd w:id="134"/>
    </w:p>
    <w:p w:rsidR="00B27553" w:rsidRPr="00B27553" w:rsidRDefault="00B27553" w:rsidP="00B27553"/>
    <w:p w:rsidR="00613FF8" w:rsidRDefault="00613FF8" w:rsidP="00613FF8">
      <w:pPr>
        <w:pStyle w:val="Texto"/>
      </w:pPr>
      <w:r>
        <w:tab/>
        <w:t xml:space="preserve">Nesses dois laços, as variáveis de iteração </w:t>
      </w:r>
      <w:proofErr w:type="spellStart"/>
      <w:r>
        <w:t>bgr_array_linha</w:t>
      </w:r>
      <w:proofErr w:type="spellEnd"/>
      <w:r>
        <w:t xml:space="preserve"> e </w:t>
      </w:r>
      <w:proofErr w:type="spellStart"/>
      <w:r>
        <w:t>bgr_array_col</w:t>
      </w:r>
      <w:proofErr w:type="spellEnd"/>
      <w:r>
        <w:t xml:space="preserve"> vão iterar sobre os pixels de um bloco. Começando em </w:t>
      </w:r>
      <w:proofErr w:type="gramStart"/>
      <w:r>
        <w:t>0</w:t>
      </w:r>
      <w:proofErr w:type="gramEnd"/>
      <w:r>
        <w:t xml:space="preserve">, </w:t>
      </w:r>
      <w:proofErr w:type="spellStart"/>
      <w:r>
        <w:t>num_quad_linha</w:t>
      </w:r>
      <w:proofErr w:type="spellEnd"/>
      <w:r>
        <w:t xml:space="preserve"> e </w:t>
      </w:r>
      <w:proofErr w:type="spellStart"/>
      <w:r>
        <w:t>num_quad_col</w:t>
      </w:r>
      <w:proofErr w:type="spellEnd"/>
      <w:r>
        <w:t xml:space="preserve"> são alteradas respectivamente fora desses laços interiores, mas dentro do laço principal, após a execuç</w:t>
      </w:r>
      <w:r w:rsidR="0065556F">
        <w:t xml:space="preserve">ão da função presente na </w:t>
      </w:r>
      <w:r w:rsidR="004E127B">
        <w:fldChar w:fldCharType="begin"/>
      </w:r>
      <w:r w:rsidR="004E127B">
        <w:instrText xml:space="preserve"> REF _Ref496117042 \h </w:instrText>
      </w:r>
      <w:r w:rsidR="004E127B">
        <w:fldChar w:fldCharType="separate"/>
      </w:r>
      <w:r w:rsidR="00A61D9C">
        <w:t xml:space="preserve">Figura </w:t>
      </w:r>
      <w:r w:rsidR="00A61D9C">
        <w:rPr>
          <w:noProof/>
        </w:rPr>
        <w:t>38</w:t>
      </w:r>
      <w:r w:rsidR="004E127B">
        <w:fldChar w:fldCharType="end"/>
      </w:r>
      <w:r>
        <w:t xml:space="preserve">, como podemos ver na </w:t>
      </w:r>
      <w:r w:rsidR="004E127B">
        <w:fldChar w:fldCharType="begin"/>
      </w:r>
      <w:r w:rsidR="004E127B">
        <w:instrText xml:space="preserve"> REF _Ref496117052 \h </w:instrText>
      </w:r>
      <w:r w:rsidR="004E127B">
        <w:fldChar w:fldCharType="separate"/>
      </w:r>
      <w:r w:rsidR="00A61D9C">
        <w:t xml:space="preserve">Figura </w:t>
      </w:r>
      <w:r w:rsidR="00A61D9C">
        <w:rPr>
          <w:noProof/>
        </w:rPr>
        <w:t>37</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drawing>
          <wp:inline distT="0" distB="0" distL="0" distR="0" wp14:anchorId="4811E28F" wp14:editId="712D6C20">
            <wp:extent cx="2171700" cy="93398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91759" cy="942610"/>
                    </a:xfrm>
                    <a:prstGeom prst="rect">
                      <a:avLst/>
                    </a:prstGeom>
                  </pic:spPr>
                </pic:pic>
              </a:graphicData>
            </a:graphic>
          </wp:inline>
        </w:drawing>
      </w:r>
    </w:p>
    <w:p w:rsidR="00613FF8" w:rsidRDefault="00B27553" w:rsidP="00B27553">
      <w:pPr>
        <w:pStyle w:val="Legenda"/>
        <w:jc w:val="center"/>
      </w:pPr>
      <w:bookmarkStart w:id="135" w:name="_Ref496117052"/>
      <w:bookmarkStart w:id="136" w:name="_Toc496649413"/>
      <w:r>
        <w:t xml:space="preserve">Figura </w:t>
      </w:r>
      <w:r>
        <w:fldChar w:fldCharType="begin"/>
      </w:r>
      <w:r>
        <w:instrText xml:space="preserve"> SEQ Figura \* ARABIC </w:instrText>
      </w:r>
      <w:r>
        <w:fldChar w:fldCharType="separate"/>
      </w:r>
      <w:r w:rsidR="004D3C5D">
        <w:rPr>
          <w:noProof/>
        </w:rPr>
        <w:t>37</w:t>
      </w:r>
      <w:r>
        <w:fldChar w:fldCharType="end"/>
      </w:r>
      <w:bookmarkEnd w:id="135"/>
      <w:r>
        <w:t xml:space="preserve"> - Cálculo do número de linhas e colunas presentes na imagem.</w:t>
      </w:r>
      <w:bookmarkEnd w:id="136"/>
    </w:p>
    <w:p w:rsidR="00B27553" w:rsidRDefault="00B27553" w:rsidP="00B27553">
      <w:pPr>
        <w:pStyle w:val="Texto"/>
        <w:jc w:val="center"/>
      </w:pPr>
    </w:p>
    <w:p w:rsidR="00613FF8" w:rsidRDefault="00613FF8" w:rsidP="00613FF8">
      <w:pPr>
        <w:pStyle w:val="Texto"/>
      </w:pPr>
      <w:r>
        <w:t xml:space="preserve">Com isso, a cada iteração do laço principal, os laços interiores percorrem 100 pixels no eixo x e 100 pixels no eixo y. </w:t>
      </w:r>
    </w:p>
    <w:p w:rsidR="00613FF8" w:rsidRDefault="00613FF8" w:rsidP="00613FF8">
      <w:pPr>
        <w:pStyle w:val="Texto"/>
      </w:pPr>
      <w:r>
        <w:tab/>
        <w:t xml:space="preserve">Dentro dos dois laços interiores, é verificado se o pixel não é branco nem preto, e então </w:t>
      </w:r>
      <w:proofErr w:type="gramStart"/>
      <w:r>
        <w:t>soma-se</w:t>
      </w:r>
      <w:proofErr w:type="gramEnd"/>
      <w:r>
        <w:t xml:space="preserve"> o valor de cada cor (verde, vermelho e azul) em sua respectiva variável. As variáveis </w:t>
      </w:r>
      <w:proofErr w:type="spellStart"/>
      <w:r>
        <w:t>avg_color</w:t>
      </w:r>
      <w:proofErr w:type="spellEnd"/>
      <w:r>
        <w:t xml:space="preserve"> e </w:t>
      </w:r>
      <w:proofErr w:type="spellStart"/>
      <w:r>
        <w:t>not_black</w:t>
      </w:r>
      <w:proofErr w:type="spellEnd"/>
      <w:r>
        <w:t xml:space="preserve"> servem para contar quantos pixels foram contabilizados e se eles não eram pretos, respectivamente.</w:t>
      </w:r>
    </w:p>
    <w:p w:rsidR="00613FF8" w:rsidRDefault="00613FF8" w:rsidP="00613FF8">
      <w:pPr>
        <w:pStyle w:val="Texto"/>
      </w:pPr>
      <w:r>
        <w:tab/>
        <w:t xml:space="preserve">Saindo dos laços interiores, são feitas duas verificações antes de pintar o bloco com a cor média: se o número de pixels não pretos é menor ou igual que o máximo de pixels pretos permitidos ou se ele é zero e se o número de pixels contabilizados foi </w:t>
      </w:r>
      <w:proofErr w:type="gramStart"/>
      <w:r>
        <w:t>0</w:t>
      </w:r>
      <w:proofErr w:type="gramEnd"/>
      <w:r>
        <w:t>. Essas verificações são feitas para evitar erros na hora de calcular a cor média.</w:t>
      </w:r>
    </w:p>
    <w:p w:rsidR="00613FF8" w:rsidRDefault="00613FF8" w:rsidP="00613FF8">
      <w:pPr>
        <w:pStyle w:val="Texto"/>
      </w:pPr>
      <w:r>
        <w:lastRenderedPageBreak/>
        <w:tab/>
        <w:t xml:space="preserve">Por fim, a modificação na imagem é feita através da função </w:t>
      </w:r>
      <w:proofErr w:type="spellStart"/>
      <w:r>
        <w:t>rectangle</w:t>
      </w:r>
      <w:proofErr w:type="spellEnd"/>
      <w:r>
        <w:t xml:space="preserve"> da biblioteca </w:t>
      </w:r>
      <w:proofErr w:type="spellStart"/>
      <w:proofErr w:type="gramStart"/>
      <w:r>
        <w:t>OpenCV</w:t>
      </w:r>
      <w:proofErr w:type="spellEnd"/>
      <w:proofErr w:type="gramEnd"/>
      <w:r>
        <w:t xml:space="preserve">, como podemos ver na </w:t>
      </w:r>
      <w:r w:rsidR="004E127B">
        <w:fldChar w:fldCharType="begin"/>
      </w:r>
      <w:r w:rsidR="004E127B">
        <w:instrText xml:space="preserve"> REF _Ref496117042 \h </w:instrText>
      </w:r>
      <w:r w:rsidR="004E127B">
        <w:fldChar w:fldCharType="separate"/>
      </w:r>
      <w:r w:rsidR="00A61D9C">
        <w:t xml:space="preserve">Figura </w:t>
      </w:r>
      <w:r w:rsidR="00A61D9C">
        <w:rPr>
          <w:noProof/>
        </w:rPr>
        <w:t>38</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769A0234" wp14:editId="0D538B64">
            <wp:extent cx="6538878" cy="285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09087" cy="288818"/>
                    </a:xfrm>
                    <a:prstGeom prst="rect">
                      <a:avLst/>
                    </a:prstGeom>
                  </pic:spPr>
                </pic:pic>
              </a:graphicData>
            </a:graphic>
          </wp:inline>
        </w:drawing>
      </w:r>
    </w:p>
    <w:p w:rsidR="00613FF8" w:rsidRDefault="0065556F" w:rsidP="0065556F">
      <w:pPr>
        <w:pStyle w:val="Legenda"/>
        <w:jc w:val="center"/>
      </w:pPr>
      <w:bookmarkStart w:id="137" w:name="_Ref496117042"/>
      <w:bookmarkStart w:id="138" w:name="_Toc496649414"/>
      <w:r>
        <w:t xml:space="preserve">Figura </w:t>
      </w:r>
      <w:r>
        <w:fldChar w:fldCharType="begin"/>
      </w:r>
      <w:r>
        <w:instrText xml:space="preserve"> SEQ Figura \* ARABIC </w:instrText>
      </w:r>
      <w:r>
        <w:fldChar w:fldCharType="separate"/>
      </w:r>
      <w:r w:rsidR="004D3C5D">
        <w:rPr>
          <w:noProof/>
        </w:rPr>
        <w:t>38</w:t>
      </w:r>
      <w:r>
        <w:fldChar w:fldCharType="end"/>
      </w:r>
      <w:bookmarkEnd w:id="137"/>
      <w:r>
        <w:t xml:space="preserve"> - Chamada da função </w:t>
      </w:r>
      <w:proofErr w:type="spellStart"/>
      <w:r>
        <w:t>rectangle</w:t>
      </w:r>
      <w:proofErr w:type="spellEnd"/>
      <w:r>
        <w:t>.</w:t>
      </w:r>
      <w:bookmarkEnd w:id="138"/>
    </w:p>
    <w:p w:rsidR="00613FF8" w:rsidRDefault="00613FF8" w:rsidP="00613FF8">
      <w:pPr>
        <w:pStyle w:val="Texto"/>
      </w:pPr>
    </w:p>
    <w:p w:rsidR="00613FF8" w:rsidRDefault="00613FF8" w:rsidP="00613FF8">
      <w:pPr>
        <w:pStyle w:val="sub5titulo"/>
      </w:pPr>
      <w:r>
        <w:t>3.3.1.1.4 Aplicação da Máscara</w:t>
      </w:r>
    </w:p>
    <w:p w:rsidR="0065556F" w:rsidRDefault="0065556F" w:rsidP="00613FF8">
      <w:pPr>
        <w:pStyle w:val="sub5titulo"/>
      </w:pPr>
    </w:p>
    <w:p w:rsidR="0065556F" w:rsidRDefault="00613FF8" w:rsidP="0065556F">
      <w:pPr>
        <w:pStyle w:val="Texto"/>
        <w:ind w:firstLine="720"/>
      </w:pPr>
      <w:r>
        <w:t xml:space="preserve">A função responsável por aplicar a máscara que irá separar os blocos saudáveis dos não saudáveis é um encapsulamento da função </w:t>
      </w:r>
      <w:proofErr w:type="spellStart"/>
      <w:proofErr w:type="gramStart"/>
      <w:r>
        <w:t>inRange</w:t>
      </w:r>
      <w:proofErr w:type="spellEnd"/>
      <w:proofErr w:type="gramEnd"/>
      <w:r>
        <w:t xml:space="preserve"> da biblioteca </w:t>
      </w:r>
      <w:proofErr w:type="spellStart"/>
      <w:r>
        <w:t>OpenCV</w:t>
      </w:r>
      <w:proofErr w:type="spellEnd"/>
      <w:r>
        <w:t xml:space="preserve">. Como </w:t>
      </w:r>
      <w:proofErr w:type="gramStart"/>
      <w:r>
        <w:t>pode-se</w:t>
      </w:r>
      <w:proofErr w:type="gramEnd"/>
      <w:r>
        <w:t xml:space="preserve"> ver na </w:t>
      </w:r>
      <w:r w:rsidR="004E127B">
        <w:fldChar w:fldCharType="begin"/>
      </w:r>
      <w:r w:rsidR="004E127B">
        <w:instrText xml:space="preserve"> REF _Ref496117066 \h </w:instrText>
      </w:r>
      <w:r w:rsidR="004E127B">
        <w:fldChar w:fldCharType="separate"/>
      </w:r>
      <w:r w:rsidR="00A61D9C">
        <w:t xml:space="preserve">Figura </w:t>
      </w:r>
      <w:r w:rsidR="00A61D9C">
        <w:rPr>
          <w:noProof/>
        </w:rPr>
        <w:t>39</w:t>
      </w:r>
      <w:r w:rsidR="004E127B">
        <w:fldChar w:fldCharType="end"/>
      </w:r>
      <w:r>
        <w:t xml:space="preserve">: </w:t>
      </w:r>
    </w:p>
    <w:p w:rsidR="0065556F" w:rsidRDefault="0065556F" w:rsidP="00613FF8">
      <w:pPr>
        <w:pStyle w:val="Texto"/>
        <w:jc w:val="center"/>
      </w:pPr>
    </w:p>
    <w:p w:rsidR="0065556F" w:rsidRDefault="00613FF8" w:rsidP="0065556F">
      <w:pPr>
        <w:pStyle w:val="Texto"/>
        <w:keepNext/>
        <w:jc w:val="center"/>
      </w:pPr>
      <w:r>
        <w:rPr>
          <w:noProof/>
        </w:rPr>
        <w:drawing>
          <wp:inline distT="0" distB="0" distL="0" distR="0" wp14:anchorId="5917309A" wp14:editId="69B06367">
            <wp:extent cx="5972175" cy="1946275"/>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1946275"/>
                    </a:xfrm>
                    <a:prstGeom prst="rect">
                      <a:avLst/>
                    </a:prstGeom>
                  </pic:spPr>
                </pic:pic>
              </a:graphicData>
            </a:graphic>
          </wp:inline>
        </w:drawing>
      </w:r>
    </w:p>
    <w:p w:rsidR="00613FF8" w:rsidRDefault="0065556F" w:rsidP="0065556F">
      <w:pPr>
        <w:pStyle w:val="Legenda"/>
        <w:jc w:val="center"/>
      </w:pPr>
      <w:bookmarkStart w:id="139" w:name="_Ref496117066"/>
      <w:bookmarkStart w:id="140" w:name="_Toc496649415"/>
      <w:r>
        <w:t xml:space="preserve">Figura </w:t>
      </w:r>
      <w:r>
        <w:fldChar w:fldCharType="begin"/>
      </w:r>
      <w:r>
        <w:instrText xml:space="preserve"> SEQ Figura \* ARABIC </w:instrText>
      </w:r>
      <w:r>
        <w:fldChar w:fldCharType="separate"/>
      </w:r>
      <w:r w:rsidR="004D3C5D">
        <w:rPr>
          <w:noProof/>
        </w:rPr>
        <w:t>39</w:t>
      </w:r>
      <w:r>
        <w:fldChar w:fldCharType="end"/>
      </w:r>
      <w:bookmarkEnd w:id="139"/>
      <w:r>
        <w:t xml:space="preserve"> - Função responsável por gerar a imagem máscara.</w:t>
      </w:r>
      <w:bookmarkEnd w:id="140"/>
    </w:p>
    <w:p w:rsidR="0065556F" w:rsidRPr="0065556F" w:rsidRDefault="0065556F" w:rsidP="0065556F"/>
    <w:p w:rsidR="00613FF8" w:rsidRDefault="00613FF8" w:rsidP="00613FF8">
      <w:pPr>
        <w:pStyle w:val="Texto"/>
      </w:pPr>
      <w:r>
        <w:t xml:space="preserve">A função </w:t>
      </w:r>
      <w:proofErr w:type="spellStart"/>
      <w:r>
        <w:t>apply_mask</w:t>
      </w:r>
      <w:proofErr w:type="spellEnd"/>
      <w:r>
        <w:t xml:space="preserve"> recebe como parâmetro a imagem quadriculada e o intervalo que delimita as cores que representam um bloco saudável e retorna uma imagem segmentada onde os blocos que precisam ser irrigados estão em preto, como pode ser visto na </w:t>
      </w:r>
      <w:r w:rsidR="004E127B">
        <w:fldChar w:fldCharType="begin"/>
      </w:r>
      <w:r w:rsidR="004E127B">
        <w:instrText xml:space="preserve"> REF _Ref496116974 \h </w:instrText>
      </w:r>
      <w:r w:rsidR="004E127B">
        <w:fldChar w:fldCharType="separate"/>
      </w:r>
      <w:r w:rsidR="00A61D9C">
        <w:t xml:space="preserve">Figura </w:t>
      </w:r>
      <w:r w:rsidR="00A61D9C">
        <w:rPr>
          <w:noProof/>
        </w:rPr>
        <w:t>33</w:t>
      </w:r>
      <w:r w:rsidR="004E127B">
        <w:fldChar w:fldCharType="end"/>
      </w:r>
      <w:r>
        <w:t>.</w:t>
      </w: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13FF8" w:rsidRDefault="00613FF8" w:rsidP="00613FF8">
      <w:pPr>
        <w:pStyle w:val="sub5titulo"/>
      </w:pPr>
      <w:r>
        <w:lastRenderedPageBreak/>
        <w:t>3.3.1.1.5 Mapeamento de Gramado Não Saudável</w:t>
      </w:r>
    </w:p>
    <w:p w:rsidR="0065556F" w:rsidRDefault="0065556F" w:rsidP="00613FF8">
      <w:pPr>
        <w:pStyle w:val="sub5titulo"/>
      </w:pPr>
    </w:p>
    <w:p w:rsidR="00613FF8" w:rsidRDefault="00613FF8" w:rsidP="00613FF8">
      <w:pPr>
        <w:pStyle w:val="Texto"/>
      </w:pPr>
      <w:r>
        <w:tab/>
        <w:t xml:space="preserve">A função responsável por mapear o gramado não saudável recebe como parâmetro a imagem do jardim já transformada em uma imagem quadriculada, a imagem da máscara, o tamanho do lado de cada bloco, o número de linhas e de colunas da imagem, o endereço do vetor de blocos que será retornado pela função </w:t>
      </w:r>
      <w:proofErr w:type="spellStart"/>
      <w:r>
        <w:t>image_processing</w:t>
      </w:r>
      <w:proofErr w:type="spellEnd"/>
      <w:r>
        <w:t xml:space="preserve"> e o intervalo que representa uma cor saudável. Sua chamada pode ser vista na </w:t>
      </w:r>
      <w:r w:rsidR="004E127B">
        <w:fldChar w:fldCharType="begin"/>
      </w:r>
      <w:r w:rsidR="004E127B">
        <w:instrText xml:space="preserve"> REF _Ref496117083 \h </w:instrText>
      </w:r>
      <w:r w:rsidR="004E127B">
        <w:fldChar w:fldCharType="separate"/>
      </w:r>
      <w:r w:rsidR="00A61D9C">
        <w:t xml:space="preserve">Figura </w:t>
      </w:r>
      <w:r w:rsidR="00A61D9C">
        <w:rPr>
          <w:noProof/>
        </w:rPr>
        <w:t>40</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2EE24FFE" wp14:editId="3B239A7E">
            <wp:extent cx="6498222" cy="133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507990" cy="133550"/>
                    </a:xfrm>
                    <a:prstGeom prst="rect">
                      <a:avLst/>
                    </a:prstGeom>
                  </pic:spPr>
                </pic:pic>
              </a:graphicData>
            </a:graphic>
          </wp:inline>
        </w:drawing>
      </w:r>
    </w:p>
    <w:p w:rsidR="00613FF8" w:rsidRDefault="0065556F" w:rsidP="0065556F">
      <w:pPr>
        <w:pStyle w:val="Legenda"/>
        <w:jc w:val="center"/>
      </w:pPr>
      <w:bookmarkStart w:id="141" w:name="_Ref496117083"/>
      <w:bookmarkStart w:id="142" w:name="_Toc496649416"/>
      <w:r>
        <w:t xml:space="preserve">Figura </w:t>
      </w:r>
      <w:r>
        <w:fldChar w:fldCharType="begin"/>
      </w:r>
      <w:r>
        <w:instrText xml:space="preserve"> SEQ Figura \* ARABIC </w:instrText>
      </w:r>
      <w:r>
        <w:fldChar w:fldCharType="separate"/>
      </w:r>
      <w:r w:rsidR="004D3C5D">
        <w:rPr>
          <w:noProof/>
        </w:rPr>
        <w:t>40</w:t>
      </w:r>
      <w:r>
        <w:fldChar w:fldCharType="end"/>
      </w:r>
      <w:bookmarkEnd w:id="141"/>
      <w:r>
        <w:t xml:space="preserve"> - Cabeçalho da função </w:t>
      </w:r>
      <w:proofErr w:type="spellStart"/>
      <w:proofErr w:type="gramStart"/>
      <w:r>
        <w:t>mapUnhealthyGrass</w:t>
      </w:r>
      <w:proofErr w:type="spellEnd"/>
      <w:proofErr w:type="gramEnd"/>
      <w:r>
        <w:t>.</w:t>
      </w:r>
      <w:bookmarkEnd w:id="142"/>
    </w:p>
    <w:p w:rsidR="0065556F" w:rsidRDefault="0065556F" w:rsidP="00613FF8">
      <w:pPr>
        <w:pStyle w:val="Texto"/>
      </w:pPr>
    </w:p>
    <w:p w:rsidR="00613FF8" w:rsidRDefault="00613FF8" w:rsidP="00613FF8">
      <w:pPr>
        <w:pStyle w:val="Texto"/>
      </w:pPr>
      <w:r>
        <w:tab/>
        <w:t xml:space="preserve">Assim como a função que calcula a cor média dos pixels, </w:t>
      </w:r>
      <w:proofErr w:type="spellStart"/>
      <w:proofErr w:type="gramStart"/>
      <w:r>
        <w:t>mapUnhealthyGrass</w:t>
      </w:r>
      <w:proofErr w:type="spellEnd"/>
      <w:proofErr w:type="gramEnd"/>
      <w:r>
        <w:t xml:space="preserve"> é composta por um laço principal e dois laços interiores encadeados. O laço principal percorre cada bloco da imagem, já os dois laços interiores percorrem os eixos X e Y da imagem. Para cada bloco, é verificado na imagem quadriculada e na máscara se o bloco precisa ser irrigado ou não. Caso seja necessário, </w:t>
      </w:r>
      <w:proofErr w:type="gramStart"/>
      <w:r>
        <w:t>salva-se</w:t>
      </w:r>
      <w:proofErr w:type="gramEnd"/>
      <w:r>
        <w:t xml:space="preserve"> as informações do bloco em um objeto do vetor de blocos, como pode ser visto na </w:t>
      </w:r>
      <w:r w:rsidR="004E127B">
        <w:fldChar w:fldCharType="begin"/>
      </w:r>
      <w:r w:rsidR="004E127B">
        <w:instrText xml:space="preserve"> REF _Ref496117105 \h </w:instrText>
      </w:r>
      <w:r w:rsidR="004E127B">
        <w:fldChar w:fldCharType="separate"/>
      </w:r>
      <w:r w:rsidR="00A61D9C">
        <w:t xml:space="preserve">Figura </w:t>
      </w:r>
      <w:r w:rsidR="00A61D9C">
        <w:rPr>
          <w:noProof/>
        </w:rPr>
        <w:t>41</w:t>
      </w:r>
      <w:r w:rsidR="004E127B">
        <w:fldChar w:fldCharType="end"/>
      </w:r>
      <w:r w:rsidR="004E127B">
        <w:t xml:space="preserve"> </w:t>
      </w:r>
      <w:r w:rsidRPr="008A2E74">
        <w:t>(as variáveis x e y da função representam as coordenadas do centro de cada bloco)</w:t>
      </w:r>
      <w:r>
        <w:t>:</w:t>
      </w:r>
    </w:p>
    <w:p w:rsidR="0065556F" w:rsidRDefault="00613FF8" w:rsidP="0065556F">
      <w:pPr>
        <w:pStyle w:val="Texto"/>
        <w:keepNext/>
        <w:jc w:val="center"/>
      </w:pPr>
      <w:r>
        <w:rPr>
          <w:noProof/>
        </w:rPr>
        <w:lastRenderedPageBreak/>
        <w:drawing>
          <wp:inline distT="0" distB="0" distL="0" distR="0" wp14:anchorId="5FEA97BB" wp14:editId="45CBD778">
            <wp:extent cx="5972175" cy="3769995"/>
            <wp:effectExtent l="0" t="0" r="9525"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769995"/>
                    </a:xfrm>
                    <a:prstGeom prst="rect">
                      <a:avLst/>
                    </a:prstGeom>
                  </pic:spPr>
                </pic:pic>
              </a:graphicData>
            </a:graphic>
          </wp:inline>
        </w:drawing>
      </w:r>
    </w:p>
    <w:p w:rsidR="00613FF8" w:rsidRDefault="0065556F" w:rsidP="0065556F">
      <w:pPr>
        <w:pStyle w:val="Legenda"/>
        <w:jc w:val="center"/>
      </w:pPr>
      <w:bookmarkStart w:id="143" w:name="_Ref496117105"/>
      <w:bookmarkStart w:id="144" w:name="_Toc496649417"/>
      <w:r>
        <w:t xml:space="preserve">Figura </w:t>
      </w:r>
      <w:r>
        <w:fldChar w:fldCharType="begin"/>
      </w:r>
      <w:r>
        <w:instrText xml:space="preserve"> SEQ Figura \* ARABIC </w:instrText>
      </w:r>
      <w:r>
        <w:fldChar w:fldCharType="separate"/>
      </w:r>
      <w:r w:rsidR="004D3C5D">
        <w:rPr>
          <w:noProof/>
        </w:rPr>
        <w:t>41</w:t>
      </w:r>
      <w:r>
        <w:fldChar w:fldCharType="end"/>
      </w:r>
      <w:bookmarkEnd w:id="143"/>
      <w:r>
        <w:t xml:space="preserve"> - Laço principal da função </w:t>
      </w:r>
      <w:proofErr w:type="spellStart"/>
      <w:proofErr w:type="gramStart"/>
      <w:r>
        <w:t>mapUnhealthyGrass</w:t>
      </w:r>
      <w:proofErr w:type="spellEnd"/>
      <w:proofErr w:type="gramEnd"/>
      <w:r>
        <w:t>.</w:t>
      </w:r>
      <w:bookmarkEnd w:id="144"/>
    </w:p>
    <w:p w:rsidR="0065556F" w:rsidRPr="0065556F" w:rsidRDefault="0065556F" w:rsidP="0065556F"/>
    <w:p w:rsidR="00613FF8" w:rsidRDefault="00613FF8" w:rsidP="00613FF8">
      <w:pPr>
        <w:pStyle w:val="Texto"/>
      </w:pPr>
      <w:r>
        <w:tab/>
        <w:t xml:space="preserve">Como o argumento da função é o endereço do vetor de blocos e não uma cópia dele, não é </w:t>
      </w:r>
      <w:proofErr w:type="gramStart"/>
      <w:r>
        <w:t>necessário</w:t>
      </w:r>
      <w:proofErr w:type="gramEnd"/>
      <w:r>
        <w:t xml:space="preserve"> retornar nada, portanto, a função é do tipo </w:t>
      </w:r>
      <w:proofErr w:type="spellStart"/>
      <w:r>
        <w:rPr>
          <w:i/>
        </w:rPr>
        <w:t>void</w:t>
      </w:r>
      <w:proofErr w:type="spellEnd"/>
      <w:r>
        <w:t>. Ao fim do laço principal, o vetor estará preenchido e o módulo de processamento de imagem se encerra.</w:t>
      </w:r>
    </w:p>
    <w:p w:rsidR="0065556F" w:rsidRDefault="0065556F" w:rsidP="00613FF8">
      <w:pPr>
        <w:pStyle w:val="Texto"/>
      </w:pPr>
    </w:p>
    <w:p w:rsidR="00613FF8" w:rsidRDefault="00613FF8" w:rsidP="00613FF8">
      <w:pPr>
        <w:pStyle w:val="sub5titulo"/>
      </w:pPr>
      <w:r>
        <w:t>3.3.1.1.6 Cálculo da Diferença de Cor</w:t>
      </w:r>
    </w:p>
    <w:p w:rsidR="0065556F" w:rsidRDefault="0065556F" w:rsidP="00613FF8">
      <w:pPr>
        <w:pStyle w:val="sub5titulo"/>
      </w:pPr>
    </w:p>
    <w:p w:rsidR="00613FF8" w:rsidRDefault="00613FF8" w:rsidP="00613FF8">
      <w:pPr>
        <w:pStyle w:val="Texto"/>
      </w:pPr>
      <w:r>
        <w:tab/>
        <w:t xml:space="preserve">A função </w:t>
      </w:r>
      <w:proofErr w:type="spellStart"/>
      <w:r>
        <w:t>calc_dif_cor</w:t>
      </w:r>
      <w:proofErr w:type="spellEnd"/>
      <w:r>
        <w:t xml:space="preserve">, vista na </w:t>
      </w:r>
      <w:r w:rsidR="004E127B">
        <w:fldChar w:fldCharType="begin"/>
      </w:r>
      <w:r w:rsidR="004E127B">
        <w:instrText xml:space="preserve"> REF _Ref496117105 \h </w:instrText>
      </w:r>
      <w:r w:rsidR="004E127B">
        <w:fldChar w:fldCharType="separate"/>
      </w:r>
      <w:r w:rsidR="00A61D9C">
        <w:t xml:space="preserve">Figura </w:t>
      </w:r>
      <w:r w:rsidR="00A61D9C">
        <w:rPr>
          <w:noProof/>
        </w:rPr>
        <w:t>41</w:t>
      </w:r>
      <w:r w:rsidR="004E127B">
        <w:fldChar w:fldCharType="end"/>
      </w:r>
      <w:r>
        <w:t>, é responsável por calcular a diferença entre a cor de cada bloco e o ponto mínimo do intervalo que define as cores de um gramado saudável. O ponto mínimo foi escolhido</w:t>
      </w:r>
      <w:proofErr w:type="gramStart"/>
      <w:r>
        <w:t xml:space="preserve"> pois</w:t>
      </w:r>
      <w:proofErr w:type="gramEnd"/>
      <w:r>
        <w:t xml:space="preserve"> para essa função ser chamada, a cor do bloco está dentro do intervalo e ela está abaixo da cor que é considerada saudável, portanto, optou-se por usar a cor menos saudável como referência.</w:t>
      </w:r>
    </w:p>
    <w:p w:rsidR="00613FF8" w:rsidRDefault="00613FF8" w:rsidP="00613FF8">
      <w:pPr>
        <w:pStyle w:val="Texto"/>
      </w:pPr>
      <w:r>
        <w:tab/>
        <w:t xml:space="preserve">O cálculo é uma conta de diferença de vetores, sendo o resultado o módulo do vetor diferença, como visto na </w:t>
      </w:r>
      <w:r w:rsidR="004E127B">
        <w:fldChar w:fldCharType="begin"/>
      </w:r>
      <w:r w:rsidR="004E127B">
        <w:instrText xml:space="preserve"> REF _Ref496117122 \h </w:instrText>
      </w:r>
      <w:r w:rsidR="004E127B">
        <w:fldChar w:fldCharType="separate"/>
      </w:r>
      <w:r w:rsidR="00A61D9C">
        <w:t xml:space="preserve">Figura </w:t>
      </w:r>
      <w:r w:rsidR="00A61D9C">
        <w:rPr>
          <w:noProof/>
        </w:rPr>
        <w:t>42</w:t>
      </w:r>
      <w:r w:rsidR="004E127B">
        <w:fldChar w:fldCharType="end"/>
      </w:r>
      <w:r>
        <w:t>:</w:t>
      </w:r>
    </w:p>
    <w:p w:rsidR="0065556F" w:rsidRDefault="00613FF8" w:rsidP="0065556F">
      <w:pPr>
        <w:keepNext/>
      </w:pPr>
      <w:r>
        <w:rPr>
          <w:noProof/>
        </w:rPr>
        <w:lastRenderedPageBreak/>
        <w:drawing>
          <wp:inline distT="0" distB="0" distL="0" distR="0" wp14:anchorId="3815FE12" wp14:editId="3EC0CC76">
            <wp:extent cx="6499206" cy="16287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3857" cy="1632447"/>
                    </a:xfrm>
                    <a:prstGeom prst="rect">
                      <a:avLst/>
                    </a:prstGeom>
                  </pic:spPr>
                </pic:pic>
              </a:graphicData>
            </a:graphic>
          </wp:inline>
        </w:drawing>
      </w:r>
    </w:p>
    <w:p w:rsidR="00613FF8" w:rsidRDefault="0065556F" w:rsidP="0065556F">
      <w:pPr>
        <w:pStyle w:val="Legenda"/>
        <w:jc w:val="center"/>
      </w:pPr>
      <w:bookmarkStart w:id="145" w:name="_Ref496117122"/>
      <w:bookmarkStart w:id="146" w:name="_Toc496649418"/>
      <w:r>
        <w:t xml:space="preserve">Figura </w:t>
      </w:r>
      <w:r>
        <w:fldChar w:fldCharType="begin"/>
      </w:r>
      <w:r>
        <w:instrText xml:space="preserve"> SEQ Figura \* ARABIC </w:instrText>
      </w:r>
      <w:r>
        <w:fldChar w:fldCharType="separate"/>
      </w:r>
      <w:r w:rsidR="004D3C5D">
        <w:rPr>
          <w:noProof/>
        </w:rPr>
        <w:t>42</w:t>
      </w:r>
      <w:r>
        <w:fldChar w:fldCharType="end"/>
      </w:r>
      <w:bookmarkEnd w:id="145"/>
      <w:r>
        <w:t xml:space="preserve"> - Função </w:t>
      </w:r>
      <w:proofErr w:type="spellStart"/>
      <w:r>
        <w:t>calc_dif_cor</w:t>
      </w:r>
      <w:proofErr w:type="spellEnd"/>
      <w:r>
        <w:t>.</w:t>
      </w:r>
      <w:bookmarkEnd w:id="146"/>
    </w:p>
    <w:p w:rsidR="00613FF8" w:rsidRDefault="00613FF8" w:rsidP="00613FF8">
      <w:pPr>
        <w:pStyle w:val="Texto"/>
      </w:pPr>
    </w:p>
    <w:p w:rsidR="00613FF8" w:rsidRDefault="00613FF8" w:rsidP="00613FF8">
      <w:pPr>
        <w:pStyle w:val="Subsubsubtitulo"/>
      </w:pPr>
      <w:r>
        <w:t>3.3.1.2 Tomada de Decisão</w:t>
      </w:r>
    </w:p>
    <w:p w:rsidR="0065556F" w:rsidRDefault="0065556F" w:rsidP="00613FF8">
      <w:pPr>
        <w:pStyle w:val="Subsubsubtitulo"/>
      </w:pPr>
    </w:p>
    <w:p w:rsidR="00613FF8" w:rsidRDefault="00613FF8" w:rsidP="00613FF8">
      <w:pPr>
        <w:pStyle w:val="sub5titulo"/>
      </w:pPr>
      <w:r>
        <w:t>3.3.1.2.1 Captação da Previsão do Tempo</w:t>
      </w:r>
    </w:p>
    <w:p w:rsidR="0065556F" w:rsidRDefault="0065556F" w:rsidP="00613FF8">
      <w:pPr>
        <w:pStyle w:val="sub5titulo"/>
      </w:pPr>
    </w:p>
    <w:p w:rsidR="0065556F" w:rsidRDefault="00613FF8" w:rsidP="00613FF8">
      <w:pPr>
        <w:pStyle w:val="Texto"/>
      </w:pPr>
      <w:r>
        <w:tab/>
        <w:t xml:space="preserve">Um dos valores utilizado para calcular a quantidade de água necessária para um bloco é o coeficiente de chuva. Esse coeficiente, que tem valor entre </w:t>
      </w:r>
      <w:proofErr w:type="gramStart"/>
      <w:r>
        <w:t>0</w:t>
      </w:r>
      <w:proofErr w:type="gramEnd"/>
      <w:r>
        <w:t xml:space="preserve"> e 1, é calculado usando valores captados do site wttr.in referentes à previsão do tempo e probabilidade de chuva do dia atual e os dois seguintes. A chamada da função pode ser vista na </w:t>
      </w:r>
      <w:r w:rsidR="004E127B">
        <w:fldChar w:fldCharType="begin"/>
      </w:r>
      <w:r w:rsidR="004E127B">
        <w:instrText xml:space="preserve"> REF _Ref496117131 \h </w:instrText>
      </w:r>
      <w:r w:rsidR="004E127B">
        <w:fldChar w:fldCharType="separate"/>
      </w:r>
      <w:r w:rsidR="00A61D9C">
        <w:t xml:space="preserve">Figura </w:t>
      </w:r>
      <w:r w:rsidR="00A61D9C">
        <w:rPr>
          <w:noProof/>
        </w:rPr>
        <w:t>43</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05708F21" wp14:editId="4A2FAAAC">
            <wp:extent cx="1809750" cy="2571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09750" cy="257175"/>
                    </a:xfrm>
                    <a:prstGeom prst="rect">
                      <a:avLst/>
                    </a:prstGeom>
                  </pic:spPr>
                </pic:pic>
              </a:graphicData>
            </a:graphic>
          </wp:inline>
        </w:drawing>
      </w:r>
    </w:p>
    <w:p w:rsidR="00613FF8" w:rsidRDefault="0065556F" w:rsidP="0065556F">
      <w:pPr>
        <w:pStyle w:val="Legenda"/>
        <w:jc w:val="center"/>
      </w:pPr>
      <w:bookmarkStart w:id="147" w:name="_Ref496117131"/>
      <w:bookmarkStart w:id="148" w:name="_Toc496649419"/>
      <w:r>
        <w:t xml:space="preserve">Figura </w:t>
      </w:r>
      <w:r>
        <w:fldChar w:fldCharType="begin"/>
      </w:r>
      <w:r>
        <w:instrText xml:space="preserve"> SEQ Figura \* ARABIC </w:instrText>
      </w:r>
      <w:r>
        <w:fldChar w:fldCharType="separate"/>
      </w:r>
      <w:r w:rsidR="004D3C5D">
        <w:rPr>
          <w:noProof/>
        </w:rPr>
        <w:t>43</w:t>
      </w:r>
      <w:r>
        <w:fldChar w:fldCharType="end"/>
      </w:r>
      <w:bookmarkEnd w:id="147"/>
      <w:r>
        <w:t xml:space="preserve"> - Cabeçalho da função </w:t>
      </w:r>
      <w:proofErr w:type="spellStart"/>
      <w:r>
        <w:t>parse_tempo</w:t>
      </w:r>
      <w:proofErr w:type="spellEnd"/>
      <w:r>
        <w:t>.</w:t>
      </w:r>
      <w:bookmarkEnd w:id="148"/>
    </w:p>
    <w:p w:rsidR="0065556F" w:rsidRPr="0065556F" w:rsidRDefault="0065556F" w:rsidP="0065556F"/>
    <w:p w:rsidR="00613FF8" w:rsidRDefault="00613FF8" w:rsidP="00613FF8">
      <w:pPr>
        <w:pStyle w:val="Texto"/>
      </w:pPr>
      <w:r>
        <w:tab/>
        <w:t xml:space="preserve">Esses valores são obtidos através de uma chamada do sistema que faz uma requisição ao site via linha de comando, como pode ser visto na </w:t>
      </w:r>
      <w:r w:rsidR="004E127B">
        <w:fldChar w:fldCharType="begin"/>
      </w:r>
      <w:r w:rsidR="004E127B">
        <w:instrText xml:space="preserve"> REF _Ref496117139 \h </w:instrText>
      </w:r>
      <w:r w:rsidR="004E127B">
        <w:fldChar w:fldCharType="separate"/>
      </w:r>
      <w:r w:rsidR="00A61D9C">
        <w:t xml:space="preserve">Figura </w:t>
      </w:r>
      <w:r w:rsidR="00A61D9C">
        <w:rPr>
          <w:noProof/>
        </w:rPr>
        <w:t>44</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1B35F7A" wp14:editId="7962A0BC">
            <wp:extent cx="3676650" cy="2667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76650" cy="266700"/>
                    </a:xfrm>
                    <a:prstGeom prst="rect">
                      <a:avLst/>
                    </a:prstGeom>
                  </pic:spPr>
                </pic:pic>
              </a:graphicData>
            </a:graphic>
          </wp:inline>
        </w:drawing>
      </w:r>
    </w:p>
    <w:p w:rsidR="00613FF8" w:rsidRDefault="0065556F" w:rsidP="0065556F">
      <w:pPr>
        <w:pStyle w:val="Legenda"/>
        <w:jc w:val="center"/>
      </w:pPr>
      <w:bookmarkStart w:id="149" w:name="_Ref496117139"/>
      <w:bookmarkStart w:id="150" w:name="_Toc496649420"/>
      <w:r>
        <w:t xml:space="preserve">Figura </w:t>
      </w:r>
      <w:r>
        <w:fldChar w:fldCharType="begin"/>
      </w:r>
      <w:r>
        <w:instrText xml:space="preserve"> SEQ Figura \* ARABIC </w:instrText>
      </w:r>
      <w:r>
        <w:fldChar w:fldCharType="separate"/>
      </w:r>
      <w:r w:rsidR="004D3C5D">
        <w:rPr>
          <w:noProof/>
        </w:rPr>
        <w:t>44</w:t>
      </w:r>
      <w:r>
        <w:fldChar w:fldCharType="end"/>
      </w:r>
      <w:bookmarkEnd w:id="149"/>
      <w:r>
        <w:t xml:space="preserve"> - Chamada do sistema para obter a previsão do tempo.</w:t>
      </w:r>
      <w:bookmarkEnd w:id="150"/>
    </w:p>
    <w:p w:rsidR="0065556F" w:rsidRPr="0065556F" w:rsidRDefault="0065556F" w:rsidP="0065556F"/>
    <w:p w:rsidR="00613FF8" w:rsidRDefault="00613FF8" w:rsidP="00613FF8">
      <w:pPr>
        <w:pStyle w:val="Texto"/>
      </w:pPr>
      <w:r>
        <w:tab/>
        <w:t xml:space="preserve">O resultado, salvo no arquivo, segue o modelo da </w:t>
      </w:r>
      <w:r w:rsidR="004E127B">
        <w:fldChar w:fldCharType="begin"/>
      </w:r>
      <w:r w:rsidR="004E127B">
        <w:instrText xml:space="preserve"> REF _Ref496117148 \h </w:instrText>
      </w:r>
      <w:r w:rsidR="004E127B">
        <w:fldChar w:fldCharType="separate"/>
      </w:r>
      <w:r w:rsidR="00A61D9C">
        <w:t xml:space="preserve">Figura </w:t>
      </w:r>
      <w:r w:rsidR="00A61D9C">
        <w:rPr>
          <w:noProof/>
        </w:rPr>
        <w:t>45</w:t>
      </w:r>
      <w:r w:rsidR="004E127B">
        <w:fldChar w:fldCharType="end"/>
      </w:r>
      <w:r>
        <w:t>:</w:t>
      </w:r>
    </w:p>
    <w:p w:rsidR="0065556F" w:rsidRDefault="00613FF8" w:rsidP="0065556F">
      <w:pPr>
        <w:pStyle w:val="Texto"/>
        <w:keepNext/>
      </w:pPr>
      <w:r>
        <w:rPr>
          <w:noProof/>
        </w:rPr>
        <w:lastRenderedPageBreak/>
        <w:drawing>
          <wp:inline distT="0" distB="0" distL="0" distR="0" wp14:anchorId="57BD4F32" wp14:editId="14941798">
            <wp:extent cx="5972175" cy="3339465"/>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3339465"/>
                    </a:xfrm>
                    <a:prstGeom prst="rect">
                      <a:avLst/>
                    </a:prstGeom>
                  </pic:spPr>
                </pic:pic>
              </a:graphicData>
            </a:graphic>
          </wp:inline>
        </w:drawing>
      </w:r>
    </w:p>
    <w:p w:rsidR="00613FF8" w:rsidRDefault="0065556F" w:rsidP="0065556F">
      <w:pPr>
        <w:pStyle w:val="Legenda"/>
        <w:jc w:val="center"/>
      </w:pPr>
      <w:bookmarkStart w:id="151" w:name="_Ref496117148"/>
      <w:bookmarkStart w:id="152" w:name="_Toc496649421"/>
      <w:r>
        <w:t xml:space="preserve">Figura </w:t>
      </w:r>
      <w:r>
        <w:fldChar w:fldCharType="begin"/>
      </w:r>
      <w:r>
        <w:instrText xml:space="preserve"> SEQ Figura \* ARABIC </w:instrText>
      </w:r>
      <w:r>
        <w:fldChar w:fldCharType="separate"/>
      </w:r>
      <w:r w:rsidR="004D3C5D">
        <w:rPr>
          <w:noProof/>
        </w:rPr>
        <w:t>45</w:t>
      </w:r>
      <w:r>
        <w:fldChar w:fldCharType="end"/>
      </w:r>
      <w:bookmarkEnd w:id="151"/>
      <w:r>
        <w:t xml:space="preserve"> - Resultado do </w:t>
      </w:r>
      <w:proofErr w:type="spellStart"/>
      <w:r>
        <w:t>commando</w:t>
      </w:r>
      <w:proofErr w:type="spellEnd"/>
      <w:r>
        <w:t xml:space="preserve"> </w:t>
      </w:r>
      <w:proofErr w:type="gramStart"/>
      <w:r>
        <w:t>wttr.</w:t>
      </w:r>
      <w:proofErr w:type="gramEnd"/>
      <w:r>
        <w:t>in/'Campinas'.</w:t>
      </w:r>
      <w:bookmarkEnd w:id="152"/>
    </w:p>
    <w:p w:rsidR="0065556F" w:rsidRPr="0065556F" w:rsidRDefault="0065556F" w:rsidP="0065556F"/>
    <w:p w:rsidR="00613FF8" w:rsidRDefault="00613FF8" w:rsidP="00613FF8">
      <w:pPr>
        <w:pStyle w:val="Texto"/>
      </w:pPr>
      <w:r>
        <w:tab/>
        <w:t xml:space="preserve">Para gerar os valores que serão utilizados na função do cálculo do coeficiente de chuva, é necessário analisar o arquivo de texto onde o resultado está salvo utilizando o método </w:t>
      </w:r>
      <w:proofErr w:type="spellStart"/>
      <w:r>
        <w:t>find</w:t>
      </w:r>
      <w:proofErr w:type="spellEnd"/>
      <w:r>
        <w:t xml:space="preserve"> da classe </w:t>
      </w:r>
      <w:proofErr w:type="spellStart"/>
      <w:r>
        <w:t>string</w:t>
      </w:r>
      <w:proofErr w:type="spellEnd"/>
      <w:r>
        <w:t>, própria da linguagem C++.</w:t>
      </w:r>
    </w:p>
    <w:p w:rsidR="00613FF8" w:rsidRDefault="00613FF8" w:rsidP="00613FF8">
      <w:pPr>
        <w:pStyle w:val="Texto"/>
      </w:pPr>
      <w:r>
        <w:tab/>
        <w:t xml:space="preserve">Essa análise é feita num laço que itera pelo arquivo doze veze, procurando pelas palavras </w:t>
      </w:r>
      <w:proofErr w:type="spellStart"/>
      <w:r>
        <w:t>Sunny</w:t>
      </w:r>
      <w:proofErr w:type="spellEnd"/>
      <w:r>
        <w:t xml:space="preserve">, </w:t>
      </w:r>
      <w:proofErr w:type="spellStart"/>
      <w:r>
        <w:t>Clear</w:t>
      </w:r>
      <w:proofErr w:type="spellEnd"/>
      <w:r>
        <w:t xml:space="preserve">, </w:t>
      </w:r>
      <w:proofErr w:type="spellStart"/>
      <w:r>
        <w:t>Cloudy</w:t>
      </w:r>
      <w:proofErr w:type="spellEnd"/>
      <w:r>
        <w:t xml:space="preserve">, </w:t>
      </w:r>
      <w:proofErr w:type="spellStart"/>
      <w:r>
        <w:t>Overcast</w:t>
      </w:r>
      <w:proofErr w:type="spellEnd"/>
      <w:r>
        <w:t xml:space="preserve">, </w:t>
      </w:r>
      <w:proofErr w:type="spellStart"/>
      <w:r>
        <w:t>Rain</w:t>
      </w:r>
      <w:proofErr w:type="spellEnd"/>
      <w:r>
        <w:t xml:space="preserve"> e </w:t>
      </w:r>
      <w:proofErr w:type="spellStart"/>
      <w:r>
        <w:t>Snow</w:t>
      </w:r>
      <w:proofErr w:type="spellEnd"/>
      <w:r>
        <w:t>. No programa as palavras estão em inglês em decorrência da linguagem padrão do sistema operacional onde o projeto foi desenvolvido. Cada uma dessas palavras possui um valor que é inserido no vetor de coeficientes do clima. Esses valores são:</w:t>
      </w:r>
    </w:p>
    <w:p w:rsidR="00613FF8" w:rsidRDefault="00613FF8" w:rsidP="00613FF8">
      <w:pPr>
        <w:pStyle w:val="Texto"/>
        <w:numPr>
          <w:ilvl w:val="0"/>
          <w:numId w:val="1"/>
        </w:numPr>
        <w:spacing w:before="120" w:after="120"/>
      </w:pPr>
      <w:proofErr w:type="spellStart"/>
      <w:r>
        <w:t>Sunny</w:t>
      </w:r>
      <w:proofErr w:type="spellEnd"/>
      <w:r>
        <w:t xml:space="preserve"> (Ensolarado) = 3</w:t>
      </w:r>
    </w:p>
    <w:p w:rsidR="00613FF8" w:rsidRDefault="00613FF8" w:rsidP="00613FF8">
      <w:pPr>
        <w:pStyle w:val="Texto"/>
        <w:numPr>
          <w:ilvl w:val="0"/>
          <w:numId w:val="1"/>
        </w:numPr>
        <w:spacing w:before="120" w:after="120"/>
      </w:pPr>
      <w:proofErr w:type="spellStart"/>
      <w:r>
        <w:t>Clear</w:t>
      </w:r>
      <w:proofErr w:type="spellEnd"/>
      <w:r>
        <w:t xml:space="preserve"> (Tempo Claro) = 2</w:t>
      </w:r>
    </w:p>
    <w:p w:rsidR="00613FF8" w:rsidRDefault="00613FF8" w:rsidP="00613FF8">
      <w:pPr>
        <w:pStyle w:val="Texto"/>
        <w:numPr>
          <w:ilvl w:val="0"/>
          <w:numId w:val="1"/>
        </w:numPr>
        <w:spacing w:before="120" w:after="120"/>
      </w:pPr>
      <w:proofErr w:type="spellStart"/>
      <w:r>
        <w:t>Cloudy</w:t>
      </w:r>
      <w:proofErr w:type="spellEnd"/>
      <w:r>
        <w:t>/</w:t>
      </w:r>
      <w:proofErr w:type="spellStart"/>
      <w:r>
        <w:t>Overcast</w:t>
      </w:r>
      <w:proofErr w:type="spellEnd"/>
      <w:r>
        <w:t xml:space="preserve"> (Nublado) = 1</w:t>
      </w:r>
    </w:p>
    <w:p w:rsidR="00613FF8" w:rsidRDefault="00613FF8" w:rsidP="00613FF8">
      <w:pPr>
        <w:pStyle w:val="Texto"/>
        <w:numPr>
          <w:ilvl w:val="0"/>
          <w:numId w:val="1"/>
        </w:numPr>
        <w:spacing w:before="120" w:after="120"/>
      </w:pPr>
      <w:proofErr w:type="spellStart"/>
      <w:r>
        <w:t>Rain</w:t>
      </w:r>
      <w:proofErr w:type="spellEnd"/>
      <w:r>
        <w:t xml:space="preserve"> (Chuva) = 0</w:t>
      </w:r>
    </w:p>
    <w:p w:rsidR="00613FF8" w:rsidRDefault="00613FF8" w:rsidP="00613FF8">
      <w:pPr>
        <w:pStyle w:val="Texto"/>
        <w:numPr>
          <w:ilvl w:val="0"/>
          <w:numId w:val="1"/>
        </w:numPr>
        <w:spacing w:before="120" w:after="120"/>
      </w:pPr>
      <w:proofErr w:type="spellStart"/>
      <w:r>
        <w:t>Snow</w:t>
      </w:r>
      <w:proofErr w:type="spellEnd"/>
      <w:r>
        <w:t xml:space="preserve"> (Neve) = 0</w:t>
      </w:r>
    </w:p>
    <w:p w:rsidR="00613FF8" w:rsidRDefault="00613FF8" w:rsidP="0065556F">
      <w:pPr>
        <w:pStyle w:val="Texto"/>
        <w:ind w:firstLine="360"/>
      </w:pPr>
      <w:r>
        <w:lastRenderedPageBreak/>
        <w:t>Esses valores irão formar o vetor de coeficientes do clima que serão utilizados no cálculo do coeficiente de chuva. Por fim, para cada parte do dia é salvo em um vetor a probabilidade de chuva, que também será utilizada no cálculo do coeficiente de chuva.</w:t>
      </w:r>
    </w:p>
    <w:p w:rsidR="00613FF8" w:rsidRDefault="00613FF8" w:rsidP="00613FF8">
      <w:pPr>
        <w:pStyle w:val="Texto"/>
      </w:pPr>
      <w:r>
        <w:tab/>
        <w:t xml:space="preserve">Nas </w:t>
      </w:r>
      <w:r w:rsidR="004E127B">
        <w:fldChar w:fldCharType="begin"/>
      </w:r>
      <w:r w:rsidR="004E127B">
        <w:instrText xml:space="preserve"> REF _Ref496117166 \h </w:instrText>
      </w:r>
      <w:r w:rsidR="004E127B">
        <w:fldChar w:fldCharType="separate"/>
      </w:r>
      <w:r w:rsidR="00A61D9C">
        <w:t xml:space="preserve">Figura </w:t>
      </w:r>
      <w:r w:rsidR="00A61D9C">
        <w:rPr>
          <w:noProof/>
        </w:rPr>
        <w:t>46</w:t>
      </w:r>
      <w:r w:rsidR="004E127B">
        <w:fldChar w:fldCharType="end"/>
      </w:r>
      <w:r>
        <w:t xml:space="preserve"> e </w:t>
      </w:r>
      <w:r w:rsidR="004E127B">
        <w:fldChar w:fldCharType="begin"/>
      </w:r>
      <w:r w:rsidR="004E127B">
        <w:instrText xml:space="preserve"> REF _Ref496117173 \h </w:instrText>
      </w:r>
      <w:r w:rsidR="004E127B">
        <w:fldChar w:fldCharType="separate"/>
      </w:r>
      <w:r w:rsidR="00A61D9C">
        <w:t xml:space="preserve">Figura </w:t>
      </w:r>
      <w:r w:rsidR="00A61D9C">
        <w:rPr>
          <w:noProof/>
        </w:rPr>
        <w:t>47</w:t>
      </w:r>
      <w:r w:rsidR="004E127B">
        <w:fldChar w:fldCharType="end"/>
      </w:r>
      <w:r>
        <w:t xml:space="preserve"> abaixo, encontra-se um exemplo de como é atribuído o valor do coeficiente do clima ao vetor e como é formado o vetor de probabilidade de chuva:</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1059E150" wp14:editId="63256B4A">
            <wp:extent cx="2952750" cy="1200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52750" cy="1200150"/>
                    </a:xfrm>
                    <a:prstGeom prst="rect">
                      <a:avLst/>
                    </a:prstGeom>
                  </pic:spPr>
                </pic:pic>
              </a:graphicData>
            </a:graphic>
          </wp:inline>
        </w:drawing>
      </w:r>
    </w:p>
    <w:p w:rsidR="00613FF8" w:rsidRDefault="0065556F" w:rsidP="0065556F">
      <w:pPr>
        <w:pStyle w:val="Legenda"/>
        <w:jc w:val="center"/>
      </w:pPr>
      <w:bookmarkStart w:id="153" w:name="_Ref496117166"/>
      <w:bookmarkStart w:id="154" w:name="_Toc496649422"/>
      <w:r>
        <w:t xml:space="preserve">Figura </w:t>
      </w:r>
      <w:r>
        <w:fldChar w:fldCharType="begin"/>
      </w:r>
      <w:r>
        <w:instrText xml:space="preserve"> SEQ Figura \* ARABIC </w:instrText>
      </w:r>
      <w:r>
        <w:fldChar w:fldCharType="separate"/>
      </w:r>
      <w:r w:rsidR="004D3C5D">
        <w:rPr>
          <w:noProof/>
        </w:rPr>
        <w:t>46</w:t>
      </w:r>
      <w:r>
        <w:fldChar w:fldCharType="end"/>
      </w:r>
      <w:bookmarkEnd w:id="153"/>
      <w:r>
        <w:t xml:space="preserve"> - </w:t>
      </w:r>
      <w:proofErr w:type="gramStart"/>
      <w:r>
        <w:t>Exemplo de como os coeficientes do tempo são</w:t>
      </w:r>
      <w:proofErr w:type="gramEnd"/>
      <w:r>
        <w:t xml:space="preserve"> atribuídos.</w:t>
      </w:r>
      <w:bookmarkEnd w:id="154"/>
    </w:p>
    <w:p w:rsidR="0065556F" w:rsidRPr="0065556F" w:rsidRDefault="0065556F" w:rsidP="0065556F"/>
    <w:p w:rsidR="0065556F" w:rsidRDefault="00613FF8" w:rsidP="0065556F">
      <w:pPr>
        <w:pStyle w:val="Texto"/>
        <w:keepNext/>
        <w:jc w:val="center"/>
      </w:pPr>
      <w:r>
        <w:rPr>
          <w:noProof/>
        </w:rPr>
        <w:drawing>
          <wp:inline distT="0" distB="0" distL="0" distR="0" wp14:anchorId="2D91DCB0" wp14:editId="4FCC0781">
            <wp:extent cx="2800350" cy="1590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00350" cy="1590675"/>
                    </a:xfrm>
                    <a:prstGeom prst="rect">
                      <a:avLst/>
                    </a:prstGeom>
                  </pic:spPr>
                </pic:pic>
              </a:graphicData>
            </a:graphic>
          </wp:inline>
        </w:drawing>
      </w:r>
    </w:p>
    <w:p w:rsidR="00613FF8" w:rsidRDefault="0065556F" w:rsidP="0065556F">
      <w:pPr>
        <w:pStyle w:val="Legenda"/>
        <w:jc w:val="center"/>
      </w:pPr>
      <w:bookmarkStart w:id="155" w:name="_Ref496117173"/>
      <w:bookmarkStart w:id="156" w:name="_Toc496649423"/>
      <w:r>
        <w:t xml:space="preserve">Figura </w:t>
      </w:r>
      <w:r>
        <w:fldChar w:fldCharType="begin"/>
      </w:r>
      <w:r>
        <w:instrText xml:space="preserve"> SEQ Figura \* ARABIC </w:instrText>
      </w:r>
      <w:r>
        <w:fldChar w:fldCharType="separate"/>
      </w:r>
      <w:r w:rsidR="004D3C5D">
        <w:rPr>
          <w:noProof/>
        </w:rPr>
        <w:t>47</w:t>
      </w:r>
      <w:r>
        <w:fldChar w:fldCharType="end"/>
      </w:r>
      <w:bookmarkEnd w:id="155"/>
      <w:r>
        <w:t xml:space="preserve"> - Exemplo de como é obtida a porcentagem de chuva para um dia.</w:t>
      </w:r>
      <w:bookmarkEnd w:id="156"/>
    </w:p>
    <w:p w:rsidR="00613FF8" w:rsidRDefault="00613FF8" w:rsidP="00613FF8">
      <w:pPr>
        <w:pStyle w:val="Texto"/>
      </w:pPr>
    </w:p>
    <w:p w:rsidR="00613FF8" w:rsidRDefault="00613FF8" w:rsidP="00613FF8">
      <w:pPr>
        <w:pStyle w:val="sub5titulo"/>
      </w:pPr>
      <w:r>
        <w:t>3.3.1.2.2 Cálculo do Coeficiente de Chuva</w:t>
      </w:r>
    </w:p>
    <w:p w:rsidR="0065556F" w:rsidRDefault="0065556F" w:rsidP="00613FF8">
      <w:pPr>
        <w:pStyle w:val="sub5titulo"/>
      </w:pPr>
    </w:p>
    <w:p w:rsidR="00613FF8" w:rsidRDefault="00613FF8" w:rsidP="00613FF8">
      <w:pPr>
        <w:pStyle w:val="Texto"/>
      </w:pPr>
      <w:r>
        <w:tab/>
        <w:t xml:space="preserve">O cálculo do coeficiente de chuva é feito utilizando os valores referentes à previsão do tempo e probabilidade de chuva. Como podemos ver na </w:t>
      </w:r>
      <w:r w:rsidR="004E127B">
        <w:fldChar w:fldCharType="begin"/>
      </w:r>
      <w:r w:rsidR="004E127B">
        <w:instrText xml:space="preserve"> REF _Ref496117181 \h </w:instrText>
      </w:r>
      <w:r w:rsidR="004E127B">
        <w:fldChar w:fldCharType="separate"/>
      </w:r>
      <w:r w:rsidR="00A61D9C">
        <w:t xml:space="preserve">Figura </w:t>
      </w:r>
      <w:r w:rsidR="00A61D9C">
        <w:rPr>
          <w:noProof/>
        </w:rPr>
        <w:t>48</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6148C936" wp14:editId="405C054B">
            <wp:extent cx="4219575" cy="21907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9575" cy="219075"/>
                    </a:xfrm>
                    <a:prstGeom prst="rect">
                      <a:avLst/>
                    </a:prstGeom>
                  </pic:spPr>
                </pic:pic>
              </a:graphicData>
            </a:graphic>
          </wp:inline>
        </w:drawing>
      </w:r>
    </w:p>
    <w:p w:rsidR="00613FF8" w:rsidRDefault="0065556F" w:rsidP="0065556F">
      <w:pPr>
        <w:pStyle w:val="Legenda"/>
        <w:jc w:val="center"/>
      </w:pPr>
      <w:bookmarkStart w:id="157" w:name="_Ref496117181"/>
      <w:bookmarkStart w:id="158" w:name="_Toc496649424"/>
      <w:r>
        <w:t xml:space="preserve">Figura </w:t>
      </w:r>
      <w:r>
        <w:fldChar w:fldCharType="begin"/>
      </w:r>
      <w:r>
        <w:instrText xml:space="preserve"> SEQ Figura \* ARABIC </w:instrText>
      </w:r>
      <w:r>
        <w:fldChar w:fldCharType="separate"/>
      </w:r>
      <w:r w:rsidR="004D3C5D">
        <w:rPr>
          <w:noProof/>
        </w:rPr>
        <w:t>48</w:t>
      </w:r>
      <w:r>
        <w:fldChar w:fldCharType="end"/>
      </w:r>
      <w:bookmarkEnd w:id="157"/>
      <w:r>
        <w:t xml:space="preserve"> - Cabeçalho da função </w:t>
      </w:r>
      <w:proofErr w:type="spellStart"/>
      <w:r>
        <w:t>calcula_coeficiente</w:t>
      </w:r>
      <w:proofErr w:type="spellEnd"/>
      <w:r>
        <w:t>.</w:t>
      </w:r>
      <w:bookmarkEnd w:id="158"/>
    </w:p>
    <w:p w:rsidR="0065556F" w:rsidRDefault="0065556F" w:rsidP="00613FF8">
      <w:pPr>
        <w:pStyle w:val="Texto"/>
      </w:pPr>
    </w:p>
    <w:p w:rsidR="00613FF8" w:rsidRDefault="00613FF8" w:rsidP="0065556F">
      <w:pPr>
        <w:pStyle w:val="Texto"/>
        <w:ind w:firstLine="720"/>
      </w:pPr>
      <w:r>
        <w:lastRenderedPageBreak/>
        <w:t xml:space="preserve">A função recebe como parâmetros dois vetores, um referente à previsão do tempo e outro à probabilidade de chuva. Utilizando os valores presentes nesses vetores, calcula-se um coeficiente com valor entre </w:t>
      </w:r>
      <w:proofErr w:type="gramStart"/>
      <w:r>
        <w:t>0</w:t>
      </w:r>
      <w:proofErr w:type="gramEnd"/>
      <w:r>
        <w:t xml:space="preserve"> e 1 que mede a probabilidade de ser necessário regar as plantas. Quanto maior o valor do coeficiente, menos chuva está previsto. </w:t>
      </w:r>
    </w:p>
    <w:p w:rsidR="00613FF8" w:rsidRDefault="00613FF8" w:rsidP="00613FF8">
      <w:pPr>
        <w:pStyle w:val="Texto"/>
      </w:pPr>
      <w:r>
        <w:tab/>
        <w:t xml:space="preserve">A fórmula para o cálculo do coeficiente está presente na </w:t>
      </w:r>
      <w:r w:rsidR="004E127B">
        <w:fldChar w:fldCharType="begin"/>
      </w:r>
      <w:r w:rsidR="004E127B">
        <w:instrText xml:space="preserve"> REF _Ref496117188 \h </w:instrText>
      </w:r>
      <w:r w:rsidR="004E127B">
        <w:fldChar w:fldCharType="separate"/>
      </w:r>
      <w:r w:rsidR="00A61D9C">
        <w:t xml:space="preserve">Figura </w:t>
      </w:r>
      <w:r w:rsidR="00A61D9C">
        <w:rPr>
          <w:noProof/>
        </w:rPr>
        <w:t>49</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543DE92" wp14:editId="37BE5617">
            <wp:extent cx="5638800" cy="7239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8800" cy="723900"/>
                    </a:xfrm>
                    <a:prstGeom prst="rect">
                      <a:avLst/>
                    </a:prstGeom>
                  </pic:spPr>
                </pic:pic>
              </a:graphicData>
            </a:graphic>
          </wp:inline>
        </w:drawing>
      </w:r>
    </w:p>
    <w:p w:rsidR="00613FF8" w:rsidRDefault="0065556F" w:rsidP="0065556F">
      <w:pPr>
        <w:pStyle w:val="Legenda"/>
        <w:jc w:val="center"/>
      </w:pPr>
      <w:bookmarkStart w:id="159" w:name="_Ref496117188"/>
      <w:bookmarkStart w:id="160" w:name="_Toc496649425"/>
      <w:r>
        <w:t xml:space="preserve">Figura </w:t>
      </w:r>
      <w:r>
        <w:fldChar w:fldCharType="begin"/>
      </w:r>
      <w:r>
        <w:instrText xml:space="preserve"> SEQ Figura \* ARABIC </w:instrText>
      </w:r>
      <w:r>
        <w:fldChar w:fldCharType="separate"/>
      </w:r>
      <w:r w:rsidR="004D3C5D">
        <w:rPr>
          <w:noProof/>
        </w:rPr>
        <w:t>49</w:t>
      </w:r>
      <w:r>
        <w:fldChar w:fldCharType="end"/>
      </w:r>
      <w:bookmarkEnd w:id="159"/>
      <w:r>
        <w:t xml:space="preserve"> - Fórmula do cálculo do coeficiente de chuva.</w:t>
      </w:r>
      <w:bookmarkEnd w:id="160"/>
    </w:p>
    <w:p w:rsidR="00613FF8" w:rsidRDefault="00613FF8" w:rsidP="00613FF8">
      <w:pPr>
        <w:pStyle w:val="Texto"/>
      </w:pPr>
    </w:p>
    <w:p w:rsidR="00613FF8" w:rsidRDefault="00613FF8" w:rsidP="00613FF8">
      <w:pPr>
        <w:pStyle w:val="sub5titulo"/>
      </w:pPr>
      <w:r>
        <w:t>3.3.1.2.3 Captação da Velocidade do Vento</w:t>
      </w:r>
    </w:p>
    <w:p w:rsidR="0065556F" w:rsidRDefault="0065556F" w:rsidP="00613FF8">
      <w:pPr>
        <w:pStyle w:val="sub5titulo"/>
      </w:pPr>
    </w:p>
    <w:p w:rsidR="00613FF8" w:rsidRDefault="00613FF8" w:rsidP="00613FF8">
      <w:pPr>
        <w:pStyle w:val="Texto"/>
      </w:pPr>
      <w:r>
        <w:tab/>
        <w:t xml:space="preserve">A função responsável por captar a velocidade do vento é uma função sem parâmetros que retorna um valor do tipo </w:t>
      </w:r>
      <w:proofErr w:type="spellStart"/>
      <w:r w:rsidRPr="00F80879">
        <w:rPr>
          <w:i/>
        </w:rPr>
        <w:t>float</w:t>
      </w:r>
      <w:proofErr w:type="spellEnd"/>
      <w:r>
        <w:rPr>
          <w:i/>
        </w:rPr>
        <w:t xml:space="preserve">, </w:t>
      </w:r>
      <w:r>
        <w:t xml:space="preserve">como </w:t>
      </w:r>
      <w:proofErr w:type="gramStart"/>
      <w:r>
        <w:t>podemos ver</w:t>
      </w:r>
      <w:proofErr w:type="gramEnd"/>
      <w:r>
        <w:t xml:space="preserve"> na</w:t>
      </w:r>
      <w:r w:rsidR="004E127B">
        <w:t xml:space="preserve"> </w:t>
      </w:r>
      <w:r w:rsidR="004E127B">
        <w:fldChar w:fldCharType="begin"/>
      </w:r>
      <w:r w:rsidR="004E127B">
        <w:instrText xml:space="preserve"> REF _Ref496116430 \h </w:instrText>
      </w:r>
      <w:r w:rsidR="004E127B">
        <w:fldChar w:fldCharType="separate"/>
      </w:r>
      <w:r w:rsidR="00A61D9C">
        <w:t xml:space="preserve">Figura </w:t>
      </w:r>
      <w:r w:rsidR="00A61D9C">
        <w:rPr>
          <w:noProof/>
        </w:rPr>
        <w:t>50</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1BF97C09" wp14:editId="4D182A47">
            <wp:extent cx="1514475" cy="2571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14475" cy="257175"/>
                    </a:xfrm>
                    <a:prstGeom prst="rect">
                      <a:avLst/>
                    </a:prstGeom>
                  </pic:spPr>
                </pic:pic>
              </a:graphicData>
            </a:graphic>
          </wp:inline>
        </w:drawing>
      </w:r>
    </w:p>
    <w:p w:rsidR="00613FF8" w:rsidRDefault="004E127B" w:rsidP="004E127B">
      <w:pPr>
        <w:pStyle w:val="Legenda"/>
        <w:jc w:val="center"/>
      </w:pPr>
      <w:bookmarkStart w:id="161" w:name="_Ref496116430"/>
      <w:bookmarkStart w:id="162" w:name="_Ref496116418"/>
      <w:bookmarkStart w:id="163" w:name="_Toc496649426"/>
      <w:r>
        <w:t xml:space="preserve">Figura </w:t>
      </w:r>
      <w:r>
        <w:fldChar w:fldCharType="begin"/>
      </w:r>
      <w:r>
        <w:instrText xml:space="preserve"> SEQ Figura \* ARABIC </w:instrText>
      </w:r>
      <w:r>
        <w:fldChar w:fldCharType="separate"/>
      </w:r>
      <w:r w:rsidR="004D3C5D">
        <w:rPr>
          <w:noProof/>
        </w:rPr>
        <w:t>50</w:t>
      </w:r>
      <w:r>
        <w:fldChar w:fldCharType="end"/>
      </w:r>
      <w:bookmarkEnd w:id="161"/>
      <w:r>
        <w:t xml:space="preserve"> - Cabeçalho da função </w:t>
      </w:r>
      <w:proofErr w:type="spellStart"/>
      <w:r>
        <w:t>find_wind</w:t>
      </w:r>
      <w:proofErr w:type="spellEnd"/>
      <w:r>
        <w:t>.</w:t>
      </w:r>
      <w:bookmarkEnd w:id="162"/>
      <w:bookmarkEnd w:id="163"/>
    </w:p>
    <w:p w:rsidR="004E127B" w:rsidRPr="004E127B" w:rsidRDefault="004E127B" w:rsidP="004E127B"/>
    <w:p w:rsidR="00613FF8" w:rsidRDefault="00613FF8" w:rsidP="00613FF8">
      <w:pPr>
        <w:pStyle w:val="Texto"/>
      </w:pPr>
      <w:r w:rsidRPr="00F80879">
        <w:t>Assim</w:t>
      </w:r>
      <w:r>
        <w:t xml:space="preserve"> como as informações do clima, a velocidade do vento é obtida através de uma chamada do sistema que executa o programa </w:t>
      </w:r>
      <w:proofErr w:type="spellStart"/>
      <w:r>
        <w:t>ansiweather</w:t>
      </w:r>
      <w:proofErr w:type="spellEnd"/>
      <w:r>
        <w:t xml:space="preserve">, como </w:t>
      </w:r>
      <w:proofErr w:type="gramStart"/>
      <w:r>
        <w:t>pode-se</w:t>
      </w:r>
      <w:proofErr w:type="gramEnd"/>
      <w:r>
        <w:t xml:space="preserve"> ver na </w:t>
      </w:r>
      <w:r w:rsidR="004E127B">
        <w:fldChar w:fldCharType="begin"/>
      </w:r>
      <w:r w:rsidR="004E127B">
        <w:instrText xml:space="preserve"> REF _Ref496117236 \h </w:instrText>
      </w:r>
      <w:r w:rsidR="004E127B">
        <w:fldChar w:fldCharType="separate"/>
      </w:r>
      <w:r w:rsidR="00A61D9C">
        <w:t xml:space="preserve">Figura </w:t>
      </w:r>
      <w:r w:rsidR="00A61D9C">
        <w:rPr>
          <w:noProof/>
        </w:rPr>
        <w:t>51</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331ACACC" wp14:editId="25E2C841">
            <wp:extent cx="4191000" cy="2571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91000" cy="257175"/>
                    </a:xfrm>
                    <a:prstGeom prst="rect">
                      <a:avLst/>
                    </a:prstGeom>
                  </pic:spPr>
                </pic:pic>
              </a:graphicData>
            </a:graphic>
          </wp:inline>
        </w:drawing>
      </w:r>
    </w:p>
    <w:p w:rsidR="00613FF8" w:rsidRDefault="004E127B" w:rsidP="004E127B">
      <w:pPr>
        <w:pStyle w:val="Legenda"/>
        <w:jc w:val="center"/>
      </w:pPr>
      <w:bookmarkStart w:id="164" w:name="_Ref496117236"/>
      <w:bookmarkStart w:id="165" w:name="_Toc496649427"/>
      <w:r>
        <w:t xml:space="preserve">Figura </w:t>
      </w:r>
      <w:r>
        <w:fldChar w:fldCharType="begin"/>
      </w:r>
      <w:r>
        <w:instrText xml:space="preserve"> SEQ Figura \* ARABIC </w:instrText>
      </w:r>
      <w:r>
        <w:fldChar w:fldCharType="separate"/>
      </w:r>
      <w:r w:rsidR="004D3C5D">
        <w:rPr>
          <w:noProof/>
        </w:rPr>
        <w:t>51</w:t>
      </w:r>
      <w:r>
        <w:fldChar w:fldCharType="end"/>
      </w:r>
      <w:bookmarkEnd w:id="164"/>
      <w:r>
        <w:t xml:space="preserve"> - Chamada do sistema para obter a velocidade do vento.</w:t>
      </w:r>
      <w:bookmarkEnd w:id="165"/>
    </w:p>
    <w:p w:rsidR="00613FF8" w:rsidRDefault="00613FF8" w:rsidP="00613FF8">
      <w:pPr>
        <w:pStyle w:val="Texto"/>
      </w:pPr>
      <w:r>
        <w:t xml:space="preserve">O resultado é salvo num arquivo que vai ser lido pelo programa e atribuído a uma </w:t>
      </w:r>
      <w:proofErr w:type="spellStart"/>
      <w:r>
        <w:t>string</w:t>
      </w:r>
      <w:proofErr w:type="spellEnd"/>
      <w:r>
        <w:t xml:space="preserve">. Nessa </w:t>
      </w:r>
      <w:proofErr w:type="spellStart"/>
      <w:r>
        <w:t>string</w:t>
      </w:r>
      <w:proofErr w:type="spellEnd"/>
      <w:r>
        <w:t xml:space="preserve"> será feita uma busca utilizando expressão regular para achar a velocidade do vento. A expressão regular utilizada pode ser vista na </w:t>
      </w:r>
      <w:r w:rsidR="004E127B">
        <w:fldChar w:fldCharType="begin"/>
      </w:r>
      <w:r w:rsidR="004E127B">
        <w:instrText xml:space="preserve"> REF _Ref496117264 \h </w:instrText>
      </w:r>
      <w:r w:rsidR="004E127B">
        <w:fldChar w:fldCharType="separate"/>
      </w:r>
      <w:r w:rsidR="00A61D9C">
        <w:t xml:space="preserve">Figura </w:t>
      </w:r>
      <w:r w:rsidR="00A61D9C">
        <w:rPr>
          <w:noProof/>
        </w:rPr>
        <w:t>52</w:t>
      </w:r>
      <w:r w:rsidR="004E127B">
        <w:fldChar w:fldCharType="end"/>
      </w:r>
      <w:r>
        <w:t>:</w:t>
      </w:r>
    </w:p>
    <w:p w:rsidR="004E127B" w:rsidRDefault="00613FF8" w:rsidP="004E127B">
      <w:pPr>
        <w:pStyle w:val="Texto"/>
        <w:keepNext/>
        <w:jc w:val="center"/>
      </w:pPr>
      <w:r>
        <w:rPr>
          <w:noProof/>
        </w:rPr>
        <w:drawing>
          <wp:inline distT="0" distB="0" distL="0" distR="0" wp14:anchorId="08293EC8" wp14:editId="315A37FA">
            <wp:extent cx="3038475" cy="266700"/>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38475" cy="266700"/>
                    </a:xfrm>
                    <a:prstGeom prst="rect">
                      <a:avLst/>
                    </a:prstGeom>
                  </pic:spPr>
                </pic:pic>
              </a:graphicData>
            </a:graphic>
          </wp:inline>
        </w:drawing>
      </w:r>
    </w:p>
    <w:p w:rsidR="00613FF8" w:rsidRDefault="004E127B" w:rsidP="004E127B">
      <w:pPr>
        <w:pStyle w:val="Legenda"/>
        <w:jc w:val="center"/>
      </w:pPr>
      <w:bookmarkStart w:id="166" w:name="_Ref496117264"/>
      <w:bookmarkStart w:id="167" w:name="_Toc496649428"/>
      <w:r>
        <w:t xml:space="preserve">Figura </w:t>
      </w:r>
      <w:r>
        <w:fldChar w:fldCharType="begin"/>
      </w:r>
      <w:r>
        <w:instrText xml:space="preserve"> SEQ Figura \* ARABIC </w:instrText>
      </w:r>
      <w:r>
        <w:fldChar w:fldCharType="separate"/>
      </w:r>
      <w:r w:rsidR="004D3C5D">
        <w:rPr>
          <w:noProof/>
        </w:rPr>
        <w:t>52</w:t>
      </w:r>
      <w:r>
        <w:fldChar w:fldCharType="end"/>
      </w:r>
      <w:bookmarkEnd w:id="166"/>
      <w:r>
        <w:t xml:space="preserve"> - Expressão Regular utilizada para encontrar a velocidade do vento.</w:t>
      </w:r>
      <w:bookmarkEnd w:id="167"/>
    </w:p>
    <w:p w:rsidR="00613FF8" w:rsidRDefault="00613FF8" w:rsidP="00613FF8">
      <w:pPr>
        <w:pStyle w:val="Texto"/>
      </w:pPr>
      <w:r>
        <w:lastRenderedPageBreak/>
        <w:t xml:space="preserve">Essa expressão regular busca por números decimais ou inteiros que sejam seguidos por m/s. O valor captado pela busca é então convertido para um número do tipo </w:t>
      </w:r>
      <w:proofErr w:type="spellStart"/>
      <w:r>
        <w:rPr>
          <w:i/>
        </w:rPr>
        <w:t>float</w:t>
      </w:r>
      <w:proofErr w:type="spellEnd"/>
      <w:r>
        <w:t>, multiplicado por 3.6 para obter o valor em km/h e então é retornado pela função.</w:t>
      </w:r>
    </w:p>
    <w:p w:rsidR="00613FF8" w:rsidRDefault="00613FF8" w:rsidP="00613FF8">
      <w:pPr>
        <w:pStyle w:val="Texto"/>
      </w:pPr>
    </w:p>
    <w:p w:rsidR="00613FF8" w:rsidRDefault="00613FF8" w:rsidP="00613FF8">
      <w:pPr>
        <w:pStyle w:val="sub5titulo"/>
      </w:pPr>
      <w:r>
        <w:t>3.3.1.2.4 Atribuição do Valor do Vento</w:t>
      </w:r>
    </w:p>
    <w:p w:rsidR="00613FF8" w:rsidRDefault="00613FF8" w:rsidP="00613FF8">
      <w:pPr>
        <w:pStyle w:val="Texto"/>
      </w:pPr>
      <w:r>
        <w:tab/>
        <w:t xml:space="preserve">Para cada elemento utilizado no cálculo do índice de necessidade de água, existe uma função responsável por captar e atribuir os seus valores. No caso do vento, essa função se chama </w:t>
      </w:r>
      <w:proofErr w:type="spellStart"/>
      <w:r>
        <w:t>get_vento</w:t>
      </w:r>
      <w:proofErr w:type="spellEnd"/>
      <w:r>
        <w:t xml:space="preserve">, como é visto na </w:t>
      </w:r>
      <w:r w:rsidR="004E127B">
        <w:fldChar w:fldCharType="begin"/>
      </w:r>
      <w:r w:rsidR="004E127B">
        <w:instrText xml:space="preserve"> REF _Ref496117292 \h </w:instrText>
      </w:r>
      <w:r w:rsidR="004E127B">
        <w:fldChar w:fldCharType="separate"/>
      </w:r>
      <w:r w:rsidR="00A61D9C">
        <w:t xml:space="preserve">Figura </w:t>
      </w:r>
      <w:r w:rsidR="00A61D9C">
        <w:rPr>
          <w:noProof/>
        </w:rPr>
        <w:t>53</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6D2249EF" wp14:editId="577B470A">
            <wp:extent cx="1381125" cy="2381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81125" cy="238125"/>
                    </a:xfrm>
                    <a:prstGeom prst="rect">
                      <a:avLst/>
                    </a:prstGeom>
                  </pic:spPr>
                </pic:pic>
              </a:graphicData>
            </a:graphic>
          </wp:inline>
        </w:drawing>
      </w:r>
    </w:p>
    <w:p w:rsidR="00613FF8" w:rsidRDefault="004E127B" w:rsidP="004E127B">
      <w:pPr>
        <w:pStyle w:val="Legenda"/>
        <w:jc w:val="center"/>
      </w:pPr>
      <w:bookmarkStart w:id="168" w:name="_Ref496117292"/>
      <w:bookmarkStart w:id="169" w:name="_Toc496649429"/>
      <w:r>
        <w:t xml:space="preserve">Figura </w:t>
      </w:r>
      <w:r>
        <w:fldChar w:fldCharType="begin"/>
      </w:r>
      <w:r>
        <w:instrText xml:space="preserve"> SEQ Figura \* ARABIC </w:instrText>
      </w:r>
      <w:r>
        <w:fldChar w:fldCharType="separate"/>
      </w:r>
      <w:r w:rsidR="004D3C5D">
        <w:rPr>
          <w:noProof/>
        </w:rPr>
        <w:t>53</w:t>
      </w:r>
      <w:r>
        <w:fldChar w:fldCharType="end"/>
      </w:r>
      <w:bookmarkEnd w:id="168"/>
      <w:r>
        <w:t xml:space="preserve"> - Cabeçalho da </w:t>
      </w:r>
      <w:proofErr w:type="spellStart"/>
      <w:r>
        <w:t>funçao</w:t>
      </w:r>
      <w:proofErr w:type="spellEnd"/>
      <w:r>
        <w:t xml:space="preserve"> </w:t>
      </w:r>
      <w:proofErr w:type="spellStart"/>
      <w:r>
        <w:t>get_vento</w:t>
      </w:r>
      <w:proofErr w:type="spellEnd"/>
      <w:r>
        <w:t>.</w:t>
      </w:r>
      <w:bookmarkEnd w:id="169"/>
    </w:p>
    <w:p w:rsidR="004E127B" w:rsidRPr="004E127B" w:rsidRDefault="004E127B" w:rsidP="004E127B"/>
    <w:p w:rsidR="00613FF8" w:rsidRDefault="00613FF8" w:rsidP="00613FF8">
      <w:pPr>
        <w:pStyle w:val="Texto"/>
      </w:pPr>
      <w:r>
        <w:t xml:space="preserve">A função </w:t>
      </w:r>
      <w:proofErr w:type="spellStart"/>
      <w:r>
        <w:t>get_vento</w:t>
      </w:r>
      <w:proofErr w:type="spellEnd"/>
      <w:r>
        <w:t xml:space="preserve"> chama a função </w:t>
      </w:r>
      <w:proofErr w:type="spellStart"/>
      <w:r>
        <w:t>find_wind</w:t>
      </w:r>
      <w:proofErr w:type="spellEnd"/>
      <w:r>
        <w:t xml:space="preserve"> e de acordo com a velocidade do vento retornada pela função atribui-se um valor a resultado que varia entre </w:t>
      </w:r>
      <w:proofErr w:type="gramStart"/>
      <w:r>
        <w:t>0</w:t>
      </w:r>
      <w:proofErr w:type="gramEnd"/>
      <w:r>
        <w:t xml:space="preserve"> e 5, sendo que 0 significa um vento muito forte, situação em que não compensa regar o jardim, e 5 representa a velocidade máxima aceitável para se regar o jardim. Esse valor presente em resultado será o valor utilizado no cálculo do índice de necessidade de água. A divisão é feita seguindo o modelo da </w:t>
      </w:r>
      <w:r w:rsidR="004E127B">
        <w:fldChar w:fldCharType="begin"/>
      </w:r>
      <w:r w:rsidR="004E127B">
        <w:instrText xml:space="preserve"> REF _Ref496117434 \h </w:instrText>
      </w:r>
      <w:r w:rsidR="004E127B">
        <w:fldChar w:fldCharType="separate"/>
      </w:r>
      <w:r w:rsidR="00A61D9C">
        <w:t xml:space="preserve">Figura </w:t>
      </w:r>
      <w:r w:rsidR="00A61D9C">
        <w:rPr>
          <w:noProof/>
        </w:rPr>
        <w:t>54</w:t>
      </w:r>
      <w:r w:rsidR="004E127B">
        <w:fldChar w:fldCharType="end"/>
      </w:r>
      <w:r>
        <w:t>:</w:t>
      </w:r>
    </w:p>
    <w:p w:rsidR="004E127B" w:rsidRDefault="004E127B" w:rsidP="004E127B">
      <w:pPr>
        <w:pStyle w:val="Texto"/>
        <w:keepNext/>
        <w:jc w:val="center"/>
      </w:pPr>
      <w:r>
        <w:rPr>
          <w:noProof/>
        </w:rPr>
        <w:lastRenderedPageBreak/>
        <w:drawing>
          <wp:inline distT="0" distB="0" distL="0" distR="0" wp14:anchorId="1E0E6802" wp14:editId="684BE8A8">
            <wp:extent cx="3590925" cy="5084108"/>
            <wp:effectExtent l="0" t="0" r="0" b="254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9560" cy="5124649"/>
                    </a:xfrm>
                    <a:prstGeom prst="rect">
                      <a:avLst/>
                    </a:prstGeom>
                  </pic:spPr>
                </pic:pic>
              </a:graphicData>
            </a:graphic>
          </wp:inline>
        </w:drawing>
      </w:r>
    </w:p>
    <w:p w:rsidR="00613FF8" w:rsidRDefault="004E127B" w:rsidP="004E127B">
      <w:pPr>
        <w:pStyle w:val="Legenda"/>
        <w:jc w:val="center"/>
      </w:pPr>
      <w:bookmarkStart w:id="170" w:name="_Ref496117434"/>
      <w:bookmarkStart w:id="171" w:name="_Toc496649430"/>
      <w:r>
        <w:t xml:space="preserve">Figura </w:t>
      </w:r>
      <w:r>
        <w:fldChar w:fldCharType="begin"/>
      </w:r>
      <w:r>
        <w:instrText xml:space="preserve"> SEQ Figura \* ARABIC </w:instrText>
      </w:r>
      <w:r>
        <w:fldChar w:fldCharType="separate"/>
      </w:r>
      <w:r w:rsidR="004D3C5D">
        <w:rPr>
          <w:noProof/>
        </w:rPr>
        <w:t>54</w:t>
      </w:r>
      <w:r>
        <w:fldChar w:fldCharType="end"/>
      </w:r>
      <w:bookmarkEnd w:id="170"/>
      <w:r>
        <w:t xml:space="preserve"> - Decisão do valor atribuído à variável que será utilizada na tomada de decisão.</w:t>
      </w:r>
      <w:bookmarkEnd w:id="171"/>
    </w:p>
    <w:p w:rsidR="004E127B" w:rsidRDefault="00613FF8" w:rsidP="00613FF8">
      <w:pPr>
        <w:pStyle w:val="Texto"/>
      </w:pPr>
      <w:r>
        <w:tab/>
        <w:t>Essa divisão foi feita baseada no que diz (</w:t>
      </w:r>
      <w:proofErr w:type="spellStart"/>
      <w:r>
        <w:t>Kobiyama</w:t>
      </w:r>
      <w:proofErr w:type="spellEnd"/>
      <w:r>
        <w:t xml:space="preserve">; </w:t>
      </w:r>
      <w:proofErr w:type="spellStart"/>
      <w:r>
        <w:t>Chaffe</w:t>
      </w:r>
      <w:proofErr w:type="spellEnd"/>
      <w:r>
        <w:t xml:space="preserve">): “O vento </w:t>
      </w:r>
      <w:r w:rsidRPr="00A94733">
        <w:t xml:space="preserve">modifica a camada de ar vizinho </w:t>
      </w:r>
      <w:proofErr w:type="gramStart"/>
      <w:r w:rsidRPr="00A94733">
        <w:t>a</w:t>
      </w:r>
      <w:proofErr w:type="gramEnd"/>
      <w:r w:rsidRPr="00A94733">
        <w:t xml:space="preserve"> superfície, substituindo uma camada muitas vezes saturada por uma com menor teor de vapor da água. Portanto, quanto maior a intensidade do vento, maior a intensidade de evaporação</w:t>
      </w:r>
      <w:r w:rsidR="00560D0A" w:rsidRPr="00A94733">
        <w:t>.</w:t>
      </w:r>
      <w:r w:rsidR="00560D0A">
        <w:t>”</w:t>
      </w:r>
      <w:r>
        <w:t xml:space="preserve">. Portanto, quanto maior a velocidade do vento, maior é a necessidade de água. Essa relação pode ser vista na </w:t>
      </w:r>
      <w:r w:rsidR="004E127B">
        <w:fldChar w:fldCharType="begin"/>
      </w:r>
      <w:r w:rsidR="004E127B">
        <w:instrText xml:space="preserve"> REF _Ref496117565 \h </w:instrText>
      </w:r>
      <w:r w:rsidR="004E127B">
        <w:fldChar w:fldCharType="separate"/>
      </w:r>
      <w:r w:rsidR="00A61D9C">
        <w:t xml:space="preserve">Figura </w:t>
      </w:r>
      <w:r w:rsidR="00A61D9C">
        <w:rPr>
          <w:noProof/>
        </w:rPr>
        <w:t>57</w:t>
      </w:r>
      <w:r w:rsidR="004E127B">
        <w:fldChar w:fldCharType="end"/>
      </w:r>
      <w:r>
        <w:t>.</w:t>
      </w:r>
    </w:p>
    <w:p w:rsidR="00613FF8" w:rsidRDefault="00613FF8" w:rsidP="00613FF8">
      <w:pPr>
        <w:pStyle w:val="Texto"/>
      </w:pPr>
      <w:r>
        <w:tab/>
      </w:r>
    </w:p>
    <w:p w:rsidR="00613FF8" w:rsidRDefault="00613FF8" w:rsidP="00613FF8">
      <w:pPr>
        <w:pStyle w:val="sub5titulo"/>
      </w:pPr>
      <w:r>
        <w:t>3.3.1.2.5 Atribuição do Valor da Umidade</w:t>
      </w:r>
      <w:r w:rsidR="00560D0A">
        <w:t xml:space="preserve"> e Insolação</w:t>
      </w:r>
    </w:p>
    <w:p w:rsidR="00560D0A" w:rsidRDefault="00560D0A" w:rsidP="00613FF8">
      <w:pPr>
        <w:pStyle w:val="sub5titulo"/>
      </w:pPr>
    </w:p>
    <w:p w:rsidR="00560D0A" w:rsidRDefault="00560D0A" w:rsidP="00560D0A">
      <w:pPr>
        <w:pStyle w:val="Texto"/>
      </w:pPr>
      <w:r>
        <w:tab/>
        <w:t xml:space="preserve">Para obter os valores de umidade e insolação é utilizado um script em Python que lê os valores dos sensores conectados ao </w:t>
      </w:r>
      <w:proofErr w:type="spellStart"/>
      <w:r>
        <w:t>Arduino</w:t>
      </w:r>
      <w:proofErr w:type="spellEnd"/>
      <w:r>
        <w:t xml:space="preserve">. O script consiste em uma leitura da porta serial e em </w:t>
      </w:r>
      <w:r>
        <w:lastRenderedPageBreak/>
        <w:t xml:space="preserve">salvar os valores lidos em um arquivo, chamado sensordata.txt. Esse arquivo será lido pelas funções </w:t>
      </w:r>
      <w:proofErr w:type="spellStart"/>
      <w:r>
        <w:t>get_umidade</w:t>
      </w:r>
      <w:proofErr w:type="spellEnd"/>
      <w:r>
        <w:t xml:space="preserve"> e </w:t>
      </w:r>
      <w:proofErr w:type="spellStart"/>
      <w:r>
        <w:t>get_insolacao</w:t>
      </w:r>
      <w:proofErr w:type="spellEnd"/>
      <w:r>
        <w:t xml:space="preserve"> no programa principal. Na </w:t>
      </w:r>
      <w:r>
        <w:fldChar w:fldCharType="begin"/>
      </w:r>
      <w:r>
        <w:instrText xml:space="preserve"> REF _Ref496647811 \h </w:instrText>
      </w:r>
      <w:r>
        <w:fldChar w:fldCharType="separate"/>
      </w:r>
      <w:r w:rsidR="00A61D9C">
        <w:t xml:space="preserve">Figura </w:t>
      </w:r>
      <w:r w:rsidR="00A61D9C">
        <w:rPr>
          <w:noProof/>
        </w:rPr>
        <w:t>55</w:t>
      </w:r>
      <w:r>
        <w:fldChar w:fldCharType="end"/>
      </w:r>
      <w:r>
        <w:t xml:space="preserve"> encontra-se a </w:t>
      </w:r>
      <w:proofErr w:type="gramStart"/>
      <w:r>
        <w:t>implementação</w:t>
      </w:r>
      <w:proofErr w:type="gramEnd"/>
      <w:r>
        <w:t xml:space="preserve"> das funções.</w:t>
      </w:r>
    </w:p>
    <w:p w:rsidR="00560D0A" w:rsidRDefault="00560D0A" w:rsidP="00560D0A">
      <w:pPr>
        <w:pStyle w:val="Texto"/>
        <w:keepNext/>
        <w:jc w:val="center"/>
      </w:pPr>
      <w:r>
        <w:rPr>
          <w:noProof/>
        </w:rPr>
        <w:drawing>
          <wp:inline distT="0" distB="0" distL="0" distR="0" wp14:anchorId="4A532CB3" wp14:editId="6C825BE3">
            <wp:extent cx="3505546" cy="66484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16704" cy="6669612"/>
                    </a:xfrm>
                    <a:prstGeom prst="rect">
                      <a:avLst/>
                    </a:prstGeom>
                  </pic:spPr>
                </pic:pic>
              </a:graphicData>
            </a:graphic>
          </wp:inline>
        </w:drawing>
      </w:r>
    </w:p>
    <w:p w:rsidR="00560D0A" w:rsidRDefault="00560D0A" w:rsidP="00560D0A">
      <w:pPr>
        <w:pStyle w:val="Legenda"/>
        <w:jc w:val="center"/>
      </w:pPr>
      <w:bookmarkStart w:id="172" w:name="_Ref496647811"/>
      <w:bookmarkStart w:id="173" w:name="_Toc496649431"/>
      <w:r>
        <w:t xml:space="preserve">Figura </w:t>
      </w:r>
      <w:r>
        <w:fldChar w:fldCharType="begin"/>
      </w:r>
      <w:r>
        <w:instrText xml:space="preserve"> SEQ Figura \* ARABIC </w:instrText>
      </w:r>
      <w:r>
        <w:fldChar w:fldCharType="separate"/>
      </w:r>
      <w:r w:rsidR="004D3C5D">
        <w:rPr>
          <w:noProof/>
        </w:rPr>
        <w:t>55</w:t>
      </w:r>
      <w:r>
        <w:fldChar w:fldCharType="end"/>
      </w:r>
      <w:bookmarkEnd w:id="172"/>
      <w:r>
        <w:t xml:space="preserve"> - Funções </w:t>
      </w:r>
      <w:proofErr w:type="spellStart"/>
      <w:r>
        <w:t>get_umidade</w:t>
      </w:r>
      <w:proofErr w:type="spellEnd"/>
      <w:r>
        <w:t xml:space="preserve"> e </w:t>
      </w:r>
      <w:proofErr w:type="spellStart"/>
      <w:r>
        <w:t>get_insolacao</w:t>
      </w:r>
      <w:proofErr w:type="spellEnd"/>
      <w:r>
        <w:t>.</w:t>
      </w:r>
      <w:bookmarkEnd w:id="173"/>
    </w:p>
    <w:p w:rsidR="004E127B" w:rsidRDefault="004E127B" w:rsidP="00613FF8">
      <w:pPr>
        <w:pStyle w:val="sub5titulo"/>
      </w:pPr>
    </w:p>
    <w:p w:rsidR="00613FF8" w:rsidRDefault="00560D0A" w:rsidP="00613FF8">
      <w:pPr>
        <w:pStyle w:val="sub5titulo"/>
      </w:pPr>
      <w:r>
        <w:lastRenderedPageBreak/>
        <w:t>3.3.1.2.6</w:t>
      </w:r>
      <w:r w:rsidR="00613FF8">
        <w:t xml:space="preserve"> Atribuição do Valor da Cor</w:t>
      </w:r>
    </w:p>
    <w:p w:rsidR="00613FF8" w:rsidRDefault="00613FF8" w:rsidP="00613FF8">
      <w:pPr>
        <w:pStyle w:val="Texto"/>
      </w:pPr>
      <w:r>
        <w:tab/>
        <w:t xml:space="preserve">O valor numérico atribuído à cor do bloco é um cálculo feito utilizando o resultado da função </w:t>
      </w:r>
      <w:proofErr w:type="spellStart"/>
      <w:r w:rsidRPr="00AA2CA8">
        <w:t>calc_dif_cor</w:t>
      </w:r>
      <w:proofErr w:type="spellEnd"/>
      <w:r>
        <w:t xml:space="preserve">, vista na figura M. Esse resultado é dividido pela diferença máxima do intervalo determinado na função </w:t>
      </w:r>
      <w:proofErr w:type="spellStart"/>
      <w:r>
        <w:t>image_processing</w:t>
      </w:r>
      <w:proofErr w:type="spellEnd"/>
      <w:r>
        <w:t xml:space="preserve"> (resultado da diferença entre o ponto mínimo do intervalo e o ponto máximo), gerando um coeficiente que é multiplicado pelo valor 80. Esse valor foi escolhido para complementar o resultado da equação entre a umidade do solo, insolação e velocidade do vento, que tem como valor máximo 20. Caso o bloco não tenha necessidade de ser regado, não é feito o cálculo e o retorno é </w:t>
      </w:r>
      <w:proofErr w:type="gramStart"/>
      <w:r>
        <w:t>0</w:t>
      </w:r>
      <w:proofErr w:type="gramEnd"/>
      <w:r>
        <w:t xml:space="preserve">. A </w:t>
      </w:r>
      <w:proofErr w:type="gramStart"/>
      <w:r>
        <w:t>implementação</w:t>
      </w:r>
      <w:proofErr w:type="gramEnd"/>
      <w:r>
        <w:t xml:space="preserve"> da função pode ser vista na </w:t>
      </w:r>
      <w:r w:rsidR="004E127B">
        <w:fldChar w:fldCharType="begin"/>
      </w:r>
      <w:r w:rsidR="004E127B">
        <w:instrText xml:space="preserve"> REF _Ref496117535 \h </w:instrText>
      </w:r>
      <w:r w:rsidR="004E127B">
        <w:fldChar w:fldCharType="separate"/>
      </w:r>
      <w:r w:rsidR="00A61D9C">
        <w:t xml:space="preserve">Figura </w:t>
      </w:r>
      <w:r w:rsidR="00A61D9C">
        <w:rPr>
          <w:noProof/>
        </w:rPr>
        <w:t>56</w:t>
      </w:r>
      <w:r w:rsidR="004E127B">
        <w:fldChar w:fldCharType="end"/>
      </w:r>
      <w:r>
        <w:t>:</w:t>
      </w:r>
    </w:p>
    <w:p w:rsidR="004E127B" w:rsidRDefault="00613FF8" w:rsidP="004E127B">
      <w:pPr>
        <w:pStyle w:val="Texto"/>
        <w:keepNext/>
        <w:jc w:val="center"/>
      </w:pPr>
      <w:r>
        <w:rPr>
          <w:noProof/>
        </w:rPr>
        <w:drawing>
          <wp:inline distT="0" distB="0" distL="0" distR="0" wp14:anchorId="7D382312" wp14:editId="6DA669D0">
            <wp:extent cx="3038475" cy="1519238"/>
            <wp:effectExtent l="0" t="0" r="0" b="508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57597" cy="1528799"/>
                    </a:xfrm>
                    <a:prstGeom prst="rect">
                      <a:avLst/>
                    </a:prstGeom>
                  </pic:spPr>
                </pic:pic>
              </a:graphicData>
            </a:graphic>
          </wp:inline>
        </w:drawing>
      </w:r>
    </w:p>
    <w:p w:rsidR="00613FF8" w:rsidRDefault="004E127B" w:rsidP="004E127B">
      <w:pPr>
        <w:pStyle w:val="Legenda"/>
        <w:jc w:val="center"/>
      </w:pPr>
      <w:bookmarkStart w:id="174" w:name="_Ref496117535"/>
      <w:bookmarkStart w:id="175" w:name="_Toc496649432"/>
      <w:r>
        <w:t xml:space="preserve">Figura </w:t>
      </w:r>
      <w:r>
        <w:fldChar w:fldCharType="begin"/>
      </w:r>
      <w:r>
        <w:instrText xml:space="preserve"> SEQ Figura \* ARABIC </w:instrText>
      </w:r>
      <w:r>
        <w:fldChar w:fldCharType="separate"/>
      </w:r>
      <w:r w:rsidR="004D3C5D">
        <w:rPr>
          <w:noProof/>
        </w:rPr>
        <w:t>56</w:t>
      </w:r>
      <w:r>
        <w:fldChar w:fldCharType="end"/>
      </w:r>
      <w:bookmarkEnd w:id="174"/>
      <w:r>
        <w:t xml:space="preserve"> - Função </w:t>
      </w:r>
      <w:proofErr w:type="spellStart"/>
      <w:r>
        <w:t>get_cor</w:t>
      </w:r>
      <w:proofErr w:type="spellEnd"/>
      <w:r>
        <w:t>.</w:t>
      </w:r>
      <w:bookmarkEnd w:id="175"/>
    </w:p>
    <w:p w:rsidR="00613FF8" w:rsidRDefault="00613FF8" w:rsidP="00613FF8">
      <w:pPr>
        <w:pStyle w:val="Texto"/>
      </w:pPr>
    </w:p>
    <w:p w:rsidR="00613FF8" w:rsidRDefault="00613FF8" w:rsidP="00613FF8">
      <w:pPr>
        <w:pStyle w:val="sub5titulo"/>
      </w:pPr>
      <w:r>
        <w:t>3.3.1.2.</w:t>
      </w:r>
      <w:r w:rsidR="00560D0A">
        <w:t>7</w:t>
      </w:r>
      <w:r>
        <w:t xml:space="preserve"> Cálculo do Índice de Necessidade de Água</w:t>
      </w:r>
    </w:p>
    <w:p w:rsidR="00613FF8" w:rsidRDefault="00613FF8" w:rsidP="00613FF8">
      <w:pPr>
        <w:pStyle w:val="Texto"/>
      </w:pPr>
      <w:r>
        <w:tab/>
        <w:t xml:space="preserve">Para o cálculo do índice de necessidade de água, a função formula recebe os parâmetros do dia num objeto da </w:t>
      </w:r>
      <w:proofErr w:type="spellStart"/>
      <w:r>
        <w:rPr>
          <w:i/>
        </w:rPr>
        <w:t>struct</w:t>
      </w:r>
      <w:proofErr w:type="spellEnd"/>
      <w:r>
        <w:t xml:space="preserve"> </w:t>
      </w:r>
      <w:proofErr w:type="spellStart"/>
      <w:r>
        <w:t>parameters</w:t>
      </w:r>
      <w:proofErr w:type="spellEnd"/>
      <w:r>
        <w:t xml:space="preserve"> e aplica os valores na fórmula, como pode ser visto na </w:t>
      </w:r>
      <w:r w:rsidR="004E127B">
        <w:fldChar w:fldCharType="begin"/>
      </w:r>
      <w:r w:rsidR="004E127B">
        <w:instrText xml:space="preserve"> REF _Ref496117565 \h </w:instrText>
      </w:r>
      <w:r w:rsidR="004E127B">
        <w:fldChar w:fldCharType="separate"/>
      </w:r>
      <w:r w:rsidR="00A61D9C">
        <w:t xml:space="preserve">Figura </w:t>
      </w:r>
      <w:r w:rsidR="00A61D9C">
        <w:rPr>
          <w:noProof/>
        </w:rPr>
        <w:t>57</w:t>
      </w:r>
      <w:r w:rsidR="004E127B">
        <w:fldChar w:fldCharType="end"/>
      </w:r>
      <w:r>
        <w:t>:</w:t>
      </w:r>
    </w:p>
    <w:p w:rsidR="004E127B" w:rsidRDefault="00613FF8" w:rsidP="004E127B">
      <w:pPr>
        <w:pStyle w:val="Texto"/>
        <w:keepNext/>
      </w:pPr>
      <w:r>
        <w:rPr>
          <w:noProof/>
        </w:rPr>
        <w:drawing>
          <wp:inline distT="0" distB="0" distL="0" distR="0" wp14:anchorId="24364F91" wp14:editId="52974305">
            <wp:extent cx="6829169" cy="14573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61909" cy="1464312"/>
                    </a:xfrm>
                    <a:prstGeom prst="rect">
                      <a:avLst/>
                    </a:prstGeom>
                  </pic:spPr>
                </pic:pic>
              </a:graphicData>
            </a:graphic>
          </wp:inline>
        </w:drawing>
      </w:r>
    </w:p>
    <w:p w:rsidR="00613FF8" w:rsidRPr="0016695B" w:rsidRDefault="004E127B" w:rsidP="004E127B">
      <w:pPr>
        <w:pStyle w:val="Legenda"/>
        <w:jc w:val="center"/>
        <w:rPr>
          <w:u w:val="single"/>
        </w:rPr>
      </w:pPr>
      <w:bookmarkStart w:id="176" w:name="_Ref496117565"/>
      <w:bookmarkStart w:id="177" w:name="_Toc496649433"/>
      <w:r>
        <w:t xml:space="preserve">Figura </w:t>
      </w:r>
      <w:r>
        <w:fldChar w:fldCharType="begin"/>
      </w:r>
      <w:r>
        <w:instrText xml:space="preserve"> SEQ Figura \* ARABIC </w:instrText>
      </w:r>
      <w:r>
        <w:fldChar w:fldCharType="separate"/>
      </w:r>
      <w:r w:rsidR="004D3C5D">
        <w:rPr>
          <w:noProof/>
        </w:rPr>
        <w:t>57</w:t>
      </w:r>
      <w:r>
        <w:fldChar w:fldCharType="end"/>
      </w:r>
      <w:bookmarkEnd w:id="176"/>
      <w:r>
        <w:t xml:space="preserve"> - Função formula.</w:t>
      </w:r>
      <w:bookmarkEnd w:id="177"/>
    </w:p>
    <w:p w:rsidR="00613FF8" w:rsidRDefault="00613FF8" w:rsidP="00613FF8">
      <w:pPr>
        <w:pStyle w:val="sub5titulo"/>
        <w:ind w:firstLine="720"/>
        <w:rPr>
          <w:rFonts w:ascii="Times New Roman" w:hAnsi="Times New Roman"/>
          <w:b w:val="0"/>
        </w:rPr>
      </w:pPr>
      <w:r>
        <w:rPr>
          <w:rFonts w:ascii="Times New Roman" w:hAnsi="Times New Roman"/>
          <w:b w:val="0"/>
        </w:rPr>
        <w:t xml:space="preserve">Essa fórmula foi elaborada considerando que a velocidade do vento e a insolação, segundo </w:t>
      </w:r>
      <w:r w:rsidRPr="00A94733">
        <w:rPr>
          <w:rFonts w:ascii="Times New Roman" w:hAnsi="Times New Roman"/>
          <w:b w:val="0"/>
        </w:rPr>
        <w:t>(</w:t>
      </w:r>
      <w:proofErr w:type="spellStart"/>
      <w:r w:rsidRPr="00A94733">
        <w:rPr>
          <w:rFonts w:ascii="Times New Roman" w:hAnsi="Times New Roman"/>
          <w:b w:val="0"/>
        </w:rPr>
        <w:t>Kobiyama</w:t>
      </w:r>
      <w:proofErr w:type="spellEnd"/>
      <w:r w:rsidRPr="00A94733">
        <w:rPr>
          <w:rFonts w:ascii="Times New Roman" w:hAnsi="Times New Roman"/>
          <w:b w:val="0"/>
        </w:rPr>
        <w:t xml:space="preserve">; </w:t>
      </w:r>
      <w:proofErr w:type="spellStart"/>
      <w:r w:rsidRPr="00A94733">
        <w:rPr>
          <w:rFonts w:ascii="Times New Roman" w:hAnsi="Times New Roman"/>
          <w:b w:val="0"/>
        </w:rPr>
        <w:t>Chaffe</w:t>
      </w:r>
      <w:proofErr w:type="spellEnd"/>
      <w:r w:rsidRPr="00A94733">
        <w:rPr>
          <w:rFonts w:ascii="Times New Roman" w:hAnsi="Times New Roman"/>
          <w:b w:val="0"/>
        </w:rPr>
        <w:t>)</w:t>
      </w:r>
      <w:r>
        <w:rPr>
          <w:rFonts w:ascii="Times New Roman" w:hAnsi="Times New Roman"/>
          <w:b w:val="0"/>
        </w:rPr>
        <w:t xml:space="preserve">, aumentam a taxa de evaporação da água no solo, portanto, seus </w:t>
      </w:r>
      <w:r>
        <w:rPr>
          <w:rFonts w:ascii="Times New Roman" w:hAnsi="Times New Roman"/>
          <w:b w:val="0"/>
        </w:rPr>
        <w:lastRenderedPageBreak/>
        <w:t xml:space="preserve">valores são diretamente proporcionais </w:t>
      </w:r>
      <w:proofErr w:type="gramStart"/>
      <w:r>
        <w:rPr>
          <w:rFonts w:ascii="Times New Roman" w:hAnsi="Times New Roman"/>
          <w:b w:val="0"/>
        </w:rPr>
        <w:t>a</w:t>
      </w:r>
      <w:proofErr w:type="gramEnd"/>
      <w:r>
        <w:rPr>
          <w:rFonts w:ascii="Times New Roman" w:hAnsi="Times New Roman"/>
          <w:b w:val="0"/>
        </w:rPr>
        <w:t xml:space="preserve"> necessidade de água. Já a umidade do solo, quanto maior </w:t>
      </w:r>
      <w:proofErr w:type="gramStart"/>
      <w:r>
        <w:rPr>
          <w:rFonts w:ascii="Times New Roman" w:hAnsi="Times New Roman"/>
          <w:b w:val="0"/>
        </w:rPr>
        <w:t>for,</w:t>
      </w:r>
      <w:proofErr w:type="gramEnd"/>
      <w:r>
        <w:rPr>
          <w:rFonts w:ascii="Times New Roman" w:hAnsi="Times New Roman"/>
          <w:b w:val="0"/>
        </w:rPr>
        <w:t xml:space="preserve"> menos água é necessário, por isso sua contribuição é inversamente proporcional à necessidade de água. A cor da grama, calculada na função </w:t>
      </w:r>
      <w:proofErr w:type="spellStart"/>
      <w:r>
        <w:rPr>
          <w:rFonts w:ascii="Times New Roman" w:hAnsi="Times New Roman"/>
          <w:b w:val="0"/>
        </w:rPr>
        <w:t>get_cor</w:t>
      </w:r>
      <w:proofErr w:type="spellEnd"/>
      <w:r>
        <w:rPr>
          <w:rFonts w:ascii="Times New Roman" w:hAnsi="Times New Roman"/>
          <w:b w:val="0"/>
        </w:rPr>
        <w:t xml:space="preserve">, representa a saúde do gramado e, portanto, seu valor tem grande influência no resultado da fórmula. Por fim, o resultado anterior é utilizado para evitar que caso um bloco seja regado com muita água em um dia, no próximo seja utilizado mais água do que o necessário. Caso o resultado anterior seja maior que o resultado da primeira equação, o resultado final é considerado como </w:t>
      </w:r>
      <w:proofErr w:type="gramStart"/>
      <w:r>
        <w:rPr>
          <w:rFonts w:ascii="Times New Roman" w:hAnsi="Times New Roman"/>
          <w:b w:val="0"/>
        </w:rPr>
        <w:t>0</w:t>
      </w:r>
      <w:proofErr w:type="gramEnd"/>
      <w:r>
        <w:rPr>
          <w:rFonts w:ascii="Times New Roman" w:hAnsi="Times New Roman"/>
          <w:b w:val="0"/>
        </w:rPr>
        <w:t>.</w:t>
      </w:r>
    </w:p>
    <w:p w:rsidR="00613FF8" w:rsidRDefault="00613FF8" w:rsidP="00613FF8">
      <w:pPr>
        <w:pStyle w:val="sub5titulo"/>
        <w:rPr>
          <w:rFonts w:ascii="Times New Roman" w:hAnsi="Times New Roman"/>
          <w:b w:val="0"/>
        </w:rPr>
      </w:pPr>
    </w:p>
    <w:p w:rsidR="00613FF8" w:rsidRDefault="00613FF8" w:rsidP="00613FF8">
      <w:pPr>
        <w:pStyle w:val="sub5titulo"/>
      </w:pPr>
      <w:r>
        <w:t>3.3.1.2.</w:t>
      </w:r>
      <w:r w:rsidR="00560D0A">
        <w:t>8</w:t>
      </w:r>
      <w:r>
        <w:t xml:space="preserve"> Tomada de Decisão sobre Bloco</w:t>
      </w:r>
    </w:p>
    <w:p w:rsidR="00613FF8" w:rsidRDefault="00613FF8" w:rsidP="00613FF8">
      <w:pPr>
        <w:pStyle w:val="Texto"/>
      </w:pPr>
      <w:r>
        <w:tab/>
        <w:t xml:space="preserve">A tomada de decisão sobre um bloco ser irrigado ou não é feita através de uma máquina de estados simples, que possui quatro estados: INICIAL, estado onde é feito o cálculo do índice da necessidade de água; NAOREGA, estado de decisão que diz para o bloco não ser regado; CALC, estado onde é tomada a decisão. Caso o resultado do índice seja maior do que 10, o bloco será irrigado, caso contrário, não; </w:t>
      </w:r>
      <w:proofErr w:type="gramStart"/>
      <w:r>
        <w:t>REGA,</w:t>
      </w:r>
      <w:proofErr w:type="gramEnd"/>
      <w:r>
        <w:t xml:space="preserve"> estado de decisão que diz para o bloco ser regado e define a quantidade de água a ser utilizada;</w:t>
      </w:r>
      <w:r w:rsidRPr="00894420">
        <w:t xml:space="preserve"> FIM</w:t>
      </w:r>
      <w:r>
        <w:t>, estado final.</w:t>
      </w:r>
    </w:p>
    <w:p w:rsidR="00613FF8" w:rsidRDefault="00613FF8" w:rsidP="00613FF8">
      <w:pPr>
        <w:pStyle w:val="Texto"/>
      </w:pPr>
      <w:r>
        <w:tab/>
        <w:t xml:space="preserve">A máquina de estados pode ser vista na </w:t>
      </w:r>
      <w:r w:rsidR="00973C64">
        <w:fldChar w:fldCharType="begin"/>
      </w:r>
      <w:r w:rsidR="00973C64">
        <w:instrText xml:space="preserve"> REF _Ref496118036 \h </w:instrText>
      </w:r>
      <w:r w:rsidR="00973C64">
        <w:fldChar w:fldCharType="separate"/>
      </w:r>
      <w:r w:rsidR="00A61D9C">
        <w:t xml:space="preserve">Figura </w:t>
      </w:r>
      <w:r w:rsidR="00A61D9C">
        <w:rPr>
          <w:noProof/>
        </w:rPr>
        <w:t>58</w:t>
      </w:r>
      <w:r w:rsidR="00973C64">
        <w:fldChar w:fldCharType="end"/>
      </w:r>
      <w:r>
        <w:t>:</w:t>
      </w:r>
    </w:p>
    <w:p w:rsidR="00973C64" w:rsidRDefault="00973C64" w:rsidP="00973C64">
      <w:pPr>
        <w:pStyle w:val="Texto"/>
        <w:keepNext/>
        <w:jc w:val="center"/>
      </w:pPr>
      <w:r>
        <w:rPr>
          <w:noProof/>
        </w:rPr>
        <w:lastRenderedPageBreak/>
        <w:drawing>
          <wp:inline distT="0" distB="0" distL="0" distR="0" wp14:anchorId="4FA98AAE" wp14:editId="363A0E9A">
            <wp:extent cx="4696619" cy="7391400"/>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1767" cy="7399502"/>
                    </a:xfrm>
                    <a:prstGeom prst="rect">
                      <a:avLst/>
                    </a:prstGeom>
                  </pic:spPr>
                </pic:pic>
              </a:graphicData>
            </a:graphic>
          </wp:inline>
        </w:drawing>
      </w:r>
    </w:p>
    <w:p w:rsidR="00973C64" w:rsidRDefault="00973C64" w:rsidP="00973C64">
      <w:pPr>
        <w:pStyle w:val="Legenda"/>
        <w:jc w:val="center"/>
      </w:pPr>
      <w:bookmarkStart w:id="178" w:name="_Ref496118036"/>
      <w:bookmarkStart w:id="179" w:name="_Toc496649434"/>
      <w:r>
        <w:t xml:space="preserve">Figura </w:t>
      </w:r>
      <w:r>
        <w:fldChar w:fldCharType="begin"/>
      </w:r>
      <w:r>
        <w:instrText xml:space="preserve"> SEQ Figura \* ARABIC </w:instrText>
      </w:r>
      <w:r>
        <w:fldChar w:fldCharType="separate"/>
      </w:r>
      <w:r w:rsidR="004D3C5D">
        <w:rPr>
          <w:noProof/>
        </w:rPr>
        <w:t>58</w:t>
      </w:r>
      <w:r>
        <w:fldChar w:fldCharType="end"/>
      </w:r>
      <w:bookmarkEnd w:id="178"/>
      <w:r>
        <w:t xml:space="preserve"> - Máquina de Estados responsável por tomar a decisão de regar o bloco.</w:t>
      </w:r>
      <w:bookmarkEnd w:id="179"/>
    </w:p>
    <w:p w:rsidR="00613FF8" w:rsidRDefault="00613FF8" w:rsidP="00613FF8">
      <w:pPr>
        <w:pStyle w:val="Texto"/>
        <w:jc w:val="center"/>
      </w:pPr>
    </w:p>
    <w:p w:rsidR="00613FF8" w:rsidRDefault="00613FF8" w:rsidP="00613FF8">
      <w:pPr>
        <w:pStyle w:val="sub5titulo"/>
      </w:pPr>
      <w:r>
        <w:lastRenderedPageBreak/>
        <w:t>3.3.1.2.</w:t>
      </w:r>
      <w:r w:rsidR="00560D0A">
        <w:t>9</w:t>
      </w:r>
      <w:r>
        <w:t xml:space="preserve"> Leitura e Armazenamento do Resultado Anterior em Arquivos</w:t>
      </w:r>
    </w:p>
    <w:p w:rsidR="00613FF8" w:rsidRDefault="00613FF8" w:rsidP="00613FF8">
      <w:pPr>
        <w:pStyle w:val="Texto"/>
      </w:pPr>
      <w:r>
        <w:tab/>
        <w:t xml:space="preserve">As últimas funções referentes ao módulo de tomada de decisão são as funções responsáveis por ler e salvar os resultados em um arquivo. O arquivo, chamado de </w:t>
      </w:r>
      <w:proofErr w:type="spellStart"/>
      <w:proofErr w:type="gramStart"/>
      <w:r>
        <w:t>resAnterior</w:t>
      </w:r>
      <w:proofErr w:type="spellEnd"/>
      <w:proofErr w:type="gramEnd"/>
      <w:r>
        <w:t xml:space="preserve"> possui em cada linha as coordenadas X e Y do bloco e a quantidade de água utilizada para regá-lo. O processo de leitura e armazenamento dos dados é feito linha a linha, como </w:t>
      </w:r>
      <w:proofErr w:type="gramStart"/>
      <w:r>
        <w:t>pode-se</w:t>
      </w:r>
      <w:proofErr w:type="gramEnd"/>
      <w:r>
        <w:t xml:space="preserve"> ver na </w:t>
      </w:r>
      <w:r w:rsidR="00973C64">
        <w:fldChar w:fldCharType="begin"/>
      </w:r>
      <w:r w:rsidR="00973C64">
        <w:instrText xml:space="preserve"> REF _Ref496118112 \h </w:instrText>
      </w:r>
      <w:r w:rsidR="00973C64">
        <w:fldChar w:fldCharType="separate"/>
      </w:r>
      <w:r w:rsidR="00A61D9C">
        <w:t xml:space="preserve">Figura </w:t>
      </w:r>
      <w:r w:rsidR="00A61D9C">
        <w:rPr>
          <w:noProof/>
        </w:rPr>
        <w:t>59</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7EE9F502" wp14:editId="70695352">
            <wp:extent cx="6677025" cy="53380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03994" cy="5359631"/>
                    </a:xfrm>
                    <a:prstGeom prst="rect">
                      <a:avLst/>
                    </a:prstGeom>
                  </pic:spPr>
                </pic:pic>
              </a:graphicData>
            </a:graphic>
          </wp:inline>
        </w:drawing>
      </w:r>
    </w:p>
    <w:p w:rsidR="00613FF8" w:rsidRPr="00894420" w:rsidRDefault="00973C64" w:rsidP="00973C64">
      <w:pPr>
        <w:pStyle w:val="Legenda"/>
        <w:jc w:val="center"/>
      </w:pPr>
      <w:bookmarkStart w:id="180" w:name="_Ref496118112"/>
      <w:bookmarkStart w:id="181" w:name="_Toc496649435"/>
      <w:r>
        <w:t xml:space="preserve">Figura </w:t>
      </w:r>
      <w:r>
        <w:fldChar w:fldCharType="begin"/>
      </w:r>
      <w:r>
        <w:instrText xml:space="preserve"> SEQ Figura \* ARABIC </w:instrText>
      </w:r>
      <w:r>
        <w:fldChar w:fldCharType="separate"/>
      </w:r>
      <w:r w:rsidR="004D3C5D">
        <w:rPr>
          <w:noProof/>
        </w:rPr>
        <w:t>59</w:t>
      </w:r>
      <w:r>
        <w:fldChar w:fldCharType="end"/>
      </w:r>
      <w:bookmarkEnd w:id="180"/>
      <w:r>
        <w:t xml:space="preserve"> - Funções responsáveis por ler e armazenar os resultados obtidos.</w:t>
      </w:r>
      <w:bookmarkEnd w:id="181"/>
    </w:p>
    <w:p w:rsidR="00613FF8" w:rsidRDefault="00613FF8" w:rsidP="00613FF8">
      <w:pPr>
        <w:pStyle w:val="sub5titulo"/>
      </w:pPr>
    </w:p>
    <w:p w:rsidR="00613FF8" w:rsidRDefault="00613FF8" w:rsidP="00613FF8">
      <w:pPr>
        <w:pStyle w:val="sub5titulo"/>
      </w:pPr>
    </w:p>
    <w:p w:rsidR="00613FF8" w:rsidRDefault="00613FF8" w:rsidP="00613FF8">
      <w:pPr>
        <w:pStyle w:val="Subsubsubtitulo"/>
      </w:pPr>
    </w:p>
    <w:p w:rsidR="00613FF8" w:rsidRDefault="00613FF8" w:rsidP="00613FF8">
      <w:pPr>
        <w:pStyle w:val="Subsubsubtitulo"/>
      </w:pPr>
      <w:r>
        <w:t>3.3.1.3 Aspersores</w:t>
      </w:r>
    </w:p>
    <w:p w:rsidR="00613FF8" w:rsidRDefault="00613FF8" w:rsidP="00613FF8">
      <w:pPr>
        <w:pStyle w:val="Subsubsubtitulo"/>
      </w:pPr>
    </w:p>
    <w:p w:rsidR="00613FF8" w:rsidRDefault="00613FF8" w:rsidP="00613FF8">
      <w:pPr>
        <w:pStyle w:val="sub5titulo"/>
      </w:pPr>
      <w:r>
        <w:t>3.3.1.3.1 Leitura de Posição dos Aspersores</w:t>
      </w:r>
    </w:p>
    <w:p w:rsidR="00613FF8" w:rsidRDefault="00613FF8" w:rsidP="00613FF8">
      <w:pPr>
        <w:pStyle w:val="Texto"/>
      </w:pPr>
      <w:r>
        <w:tab/>
        <w:t>A posição dos aspersores no jardim é definida manualmente, portanto, para o programa saber onde estão localizados os aspersores, é necessário inserir manualmente em um arquivo suas posições, na ordem coordenada X coordenada Y. Cada linha representa um aspersor.</w:t>
      </w:r>
    </w:p>
    <w:p w:rsidR="00613FF8" w:rsidRDefault="00613FF8" w:rsidP="00613FF8">
      <w:pPr>
        <w:pStyle w:val="Texto"/>
      </w:pPr>
      <w:r>
        <w:tab/>
        <w:t xml:space="preserve">Como </w:t>
      </w:r>
      <w:proofErr w:type="gramStart"/>
      <w:r>
        <w:t>pode-se</w:t>
      </w:r>
      <w:proofErr w:type="gramEnd"/>
      <w:r>
        <w:t xml:space="preserve"> ver na </w:t>
      </w:r>
      <w:r w:rsidR="00973C64">
        <w:fldChar w:fldCharType="begin"/>
      </w:r>
      <w:r w:rsidR="00973C64">
        <w:instrText xml:space="preserve"> REF _Ref496118146 \h </w:instrText>
      </w:r>
      <w:r w:rsidR="00973C64">
        <w:fldChar w:fldCharType="separate"/>
      </w:r>
      <w:r w:rsidR="00A61D9C">
        <w:t xml:space="preserve">Figura </w:t>
      </w:r>
      <w:r w:rsidR="00A61D9C">
        <w:rPr>
          <w:noProof/>
        </w:rPr>
        <w:t>60</w:t>
      </w:r>
      <w:r w:rsidR="00973C64">
        <w:fldChar w:fldCharType="end"/>
      </w:r>
      <w:r>
        <w:t>, a função responsável pela leitura da posição dos aspersores retorna um vetor com todos os aspersores e suas coordenadas além da orientação:</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13AE6BE6" wp14:editId="256E1AD1">
            <wp:extent cx="3038475" cy="2857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8475" cy="285750"/>
                    </a:xfrm>
                    <a:prstGeom prst="rect">
                      <a:avLst/>
                    </a:prstGeom>
                  </pic:spPr>
                </pic:pic>
              </a:graphicData>
            </a:graphic>
          </wp:inline>
        </w:drawing>
      </w:r>
    </w:p>
    <w:p w:rsidR="00613FF8" w:rsidRDefault="00973C64" w:rsidP="00973C64">
      <w:pPr>
        <w:pStyle w:val="Legenda"/>
        <w:jc w:val="center"/>
      </w:pPr>
      <w:bookmarkStart w:id="182" w:name="_Ref496118146"/>
      <w:bookmarkStart w:id="183" w:name="_Toc496649436"/>
      <w:r>
        <w:t xml:space="preserve">Figura </w:t>
      </w:r>
      <w:r>
        <w:fldChar w:fldCharType="begin"/>
      </w:r>
      <w:r>
        <w:instrText xml:space="preserve"> SEQ Figura \* ARABIC </w:instrText>
      </w:r>
      <w:r>
        <w:fldChar w:fldCharType="separate"/>
      </w:r>
      <w:r w:rsidR="004D3C5D">
        <w:rPr>
          <w:noProof/>
        </w:rPr>
        <w:t>60</w:t>
      </w:r>
      <w:r>
        <w:fldChar w:fldCharType="end"/>
      </w:r>
      <w:bookmarkEnd w:id="182"/>
      <w:r>
        <w:t xml:space="preserve"> - Cabeçalho da função </w:t>
      </w:r>
      <w:proofErr w:type="spellStart"/>
      <w:r>
        <w:t>read_sprinklers</w:t>
      </w:r>
      <w:proofErr w:type="spellEnd"/>
      <w:r>
        <w:t>.</w:t>
      </w:r>
      <w:bookmarkEnd w:id="183"/>
    </w:p>
    <w:p w:rsidR="00973C64" w:rsidRDefault="00973C64" w:rsidP="00973C64">
      <w:pPr>
        <w:pStyle w:val="Texto"/>
        <w:jc w:val="center"/>
      </w:pPr>
    </w:p>
    <w:p w:rsidR="00613FF8" w:rsidRDefault="00613FF8" w:rsidP="00613FF8">
      <w:pPr>
        <w:pStyle w:val="Texto"/>
      </w:pPr>
      <w:r>
        <w:tab/>
      </w:r>
      <w:r w:rsidRPr="00791243">
        <w:t xml:space="preserve">A </w:t>
      </w:r>
      <w:proofErr w:type="spellStart"/>
      <w:r w:rsidRPr="00791243">
        <w:rPr>
          <w:i/>
        </w:rPr>
        <w:t>struct</w:t>
      </w:r>
      <w:proofErr w:type="spellEnd"/>
      <w:r w:rsidRPr="00791243">
        <w:t xml:space="preserve"> sprinkler (aspersor em inglês)</w:t>
      </w:r>
      <w:r>
        <w:t xml:space="preserve">, possui três campos: coordenada x, coordenada y e orientação, como pode ser visto na </w:t>
      </w:r>
      <w:r w:rsidR="00973C64">
        <w:fldChar w:fldCharType="begin"/>
      </w:r>
      <w:r w:rsidR="00973C64">
        <w:instrText xml:space="preserve"> REF _Ref496118171 \h </w:instrText>
      </w:r>
      <w:r w:rsidR="00973C64">
        <w:fldChar w:fldCharType="separate"/>
      </w:r>
      <w:r w:rsidR="00A61D9C">
        <w:t xml:space="preserve">Figura </w:t>
      </w:r>
      <w:r w:rsidR="00A61D9C">
        <w:rPr>
          <w:noProof/>
        </w:rPr>
        <w:t>61</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0C07899D" wp14:editId="1836FCAB">
            <wp:extent cx="3086100" cy="11239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86100" cy="1123950"/>
                    </a:xfrm>
                    <a:prstGeom prst="rect">
                      <a:avLst/>
                    </a:prstGeom>
                  </pic:spPr>
                </pic:pic>
              </a:graphicData>
            </a:graphic>
          </wp:inline>
        </w:drawing>
      </w:r>
    </w:p>
    <w:p w:rsidR="00613FF8" w:rsidRDefault="00973C64" w:rsidP="00973C64">
      <w:pPr>
        <w:pStyle w:val="Legenda"/>
        <w:jc w:val="center"/>
      </w:pPr>
      <w:bookmarkStart w:id="184" w:name="_Ref496118171"/>
      <w:bookmarkStart w:id="185" w:name="_Toc496649437"/>
      <w:r>
        <w:t xml:space="preserve">Figura </w:t>
      </w:r>
      <w:r>
        <w:fldChar w:fldCharType="begin"/>
      </w:r>
      <w:r>
        <w:instrText xml:space="preserve"> SEQ Figura \* ARABIC </w:instrText>
      </w:r>
      <w:r>
        <w:fldChar w:fldCharType="separate"/>
      </w:r>
      <w:r w:rsidR="004D3C5D">
        <w:rPr>
          <w:noProof/>
        </w:rPr>
        <w:t>61</w:t>
      </w:r>
      <w:r>
        <w:fldChar w:fldCharType="end"/>
      </w:r>
      <w:bookmarkEnd w:id="184"/>
      <w:r>
        <w:t xml:space="preserve"> - </w:t>
      </w:r>
      <w:proofErr w:type="spellStart"/>
      <w:r>
        <w:t>Struct</w:t>
      </w:r>
      <w:proofErr w:type="spellEnd"/>
      <w:r>
        <w:t xml:space="preserve"> que representa um sprinkler.</w:t>
      </w:r>
      <w:bookmarkEnd w:id="185"/>
    </w:p>
    <w:p w:rsidR="00613FF8" w:rsidRDefault="00613FF8" w:rsidP="00613FF8">
      <w:pPr>
        <w:pStyle w:val="Texto"/>
      </w:pPr>
      <w:r>
        <w:t xml:space="preserve">Existem quatro orientações possíveis: </w:t>
      </w:r>
      <w:proofErr w:type="gramStart"/>
      <w:r>
        <w:t>CIMA, BAIXO, ESQUERDA e DIREITA</w:t>
      </w:r>
      <w:proofErr w:type="gramEnd"/>
      <w:r>
        <w:t xml:space="preserve">. A orientação do aspersor é definida na hora da leitura do arquivo, de acordo com sua posição no jardim. A </w:t>
      </w:r>
      <w:r w:rsidR="00973C64">
        <w:fldChar w:fldCharType="begin"/>
      </w:r>
      <w:r w:rsidR="00973C64">
        <w:instrText xml:space="preserve"> REF _Ref496118270 \h </w:instrText>
      </w:r>
      <w:r w:rsidR="00973C64">
        <w:fldChar w:fldCharType="separate"/>
      </w:r>
      <w:r w:rsidR="00A61D9C">
        <w:t xml:space="preserve">Figura </w:t>
      </w:r>
      <w:r w:rsidR="00A61D9C">
        <w:rPr>
          <w:noProof/>
        </w:rPr>
        <w:t>62</w:t>
      </w:r>
      <w:r w:rsidR="00973C64">
        <w:fldChar w:fldCharType="end"/>
      </w:r>
      <w:r>
        <w:t xml:space="preserve"> abaixo ilustra a decisão</w:t>
      </w:r>
      <w:r w:rsidR="00973C64">
        <w:t xml:space="preserve"> para a </w:t>
      </w:r>
      <w:r w:rsidR="00973C64">
        <w:fldChar w:fldCharType="begin"/>
      </w:r>
      <w:r w:rsidR="00973C64">
        <w:instrText xml:space="preserve"> REF _Ref496116836 \h </w:instrText>
      </w:r>
      <w:r w:rsidR="00973C64">
        <w:fldChar w:fldCharType="separate"/>
      </w:r>
      <w:r w:rsidR="00A61D9C">
        <w:t xml:space="preserve">Figura </w:t>
      </w:r>
      <w:r w:rsidR="00A61D9C">
        <w:rPr>
          <w:noProof/>
        </w:rPr>
        <w:t>17</w:t>
      </w:r>
      <w:r w:rsidR="00973C64">
        <w:fldChar w:fldCharType="end"/>
      </w:r>
      <w:r>
        <w:t>:</w:t>
      </w:r>
    </w:p>
    <w:p w:rsidR="00973C64" w:rsidRDefault="00613FF8" w:rsidP="00973C64">
      <w:pPr>
        <w:pStyle w:val="Texto"/>
        <w:keepNext/>
      </w:pPr>
      <w:r>
        <w:rPr>
          <w:noProof/>
        </w:rPr>
        <w:lastRenderedPageBreak/>
        <w:drawing>
          <wp:inline distT="0" distB="0" distL="0" distR="0" wp14:anchorId="1087DB2E" wp14:editId="46F029E2">
            <wp:extent cx="6486525" cy="3769148"/>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49701" cy="3805858"/>
                    </a:xfrm>
                    <a:prstGeom prst="rect">
                      <a:avLst/>
                    </a:prstGeom>
                  </pic:spPr>
                </pic:pic>
              </a:graphicData>
            </a:graphic>
          </wp:inline>
        </w:drawing>
      </w:r>
    </w:p>
    <w:p w:rsidR="00613FF8" w:rsidRDefault="00973C64" w:rsidP="00973C64">
      <w:pPr>
        <w:pStyle w:val="Legenda"/>
        <w:jc w:val="center"/>
      </w:pPr>
      <w:bookmarkStart w:id="186" w:name="_Ref496118270"/>
      <w:bookmarkStart w:id="187" w:name="_Toc496649438"/>
      <w:r>
        <w:t xml:space="preserve">Figura </w:t>
      </w:r>
      <w:r>
        <w:fldChar w:fldCharType="begin"/>
      </w:r>
      <w:r>
        <w:instrText xml:space="preserve"> SEQ Figura \* ARABIC </w:instrText>
      </w:r>
      <w:r>
        <w:fldChar w:fldCharType="separate"/>
      </w:r>
      <w:r w:rsidR="004D3C5D">
        <w:rPr>
          <w:noProof/>
        </w:rPr>
        <w:t>62</w:t>
      </w:r>
      <w:r>
        <w:fldChar w:fldCharType="end"/>
      </w:r>
      <w:bookmarkEnd w:id="186"/>
      <w:r>
        <w:t xml:space="preserve"> - Determinação de direção do sprinkler.</w:t>
      </w:r>
      <w:bookmarkEnd w:id="187"/>
    </w:p>
    <w:p w:rsidR="00613FF8" w:rsidRDefault="00613FF8" w:rsidP="00613FF8">
      <w:pPr>
        <w:pStyle w:val="Texto"/>
      </w:pPr>
    </w:p>
    <w:p w:rsidR="00613FF8" w:rsidRDefault="00613FF8" w:rsidP="00613FF8">
      <w:pPr>
        <w:pStyle w:val="sub5titulo"/>
      </w:pPr>
      <w:r>
        <w:t xml:space="preserve">3.3.1.3.2 Modelagem do Jato D’água </w:t>
      </w:r>
    </w:p>
    <w:p w:rsidR="00613FF8" w:rsidRDefault="00613FF8" w:rsidP="00613FF8">
      <w:pPr>
        <w:pStyle w:val="Texto"/>
      </w:pPr>
      <w:r>
        <w:tab/>
        <w:t xml:space="preserve">Para molhar cada bloco do jardim, o </w:t>
      </w:r>
      <w:proofErr w:type="spellStart"/>
      <w:r>
        <w:t>microcontrolador</w:t>
      </w:r>
      <w:proofErr w:type="spellEnd"/>
      <w:r>
        <w:t xml:space="preserve"> responsável por controlar o aspersor precisa saber as coordenadas do bloco, a distância do aspersor até ele, o ângulo entre os dois e a quantidade de água a ser utilizada. A função responsável por agrupar as informações é a </w:t>
      </w:r>
      <w:proofErr w:type="spellStart"/>
      <w:r>
        <w:t>get_jato</w:t>
      </w:r>
      <w:proofErr w:type="spellEnd"/>
      <w:r>
        <w:t xml:space="preserve">, como na </w:t>
      </w:r>
      <w:r w:rsidR="00973C64">
        <w:fldChar w:fldCharType="begin"/>
      </w:r>
      <w:r w:rsidR="00973C64">
        <w:instrText xml:space="preserve"> REF _Ref496118308 \h </w:instrText>
      </w:r>
      <w:r w:rsidR="00973C64">
        <w:fldChar w:fldCharType="separate"/>
      </w:r>
      <w:r w:rsidR="00A61D9C">
        <w:t xml:space="preserve">Figura </w:t>
      </w:r>
      <w:r w:rsidR="00A61D9C">
        <w:rPr>
          <w:noProof/>
        </w:rPr>
        <w:t>63</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0683A975" wp14:editId="0408A5A1">
            <wp:extent cx="5857875" cy="27622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7875" cy="276225"/>
                    </a:xfrm>
                    <a:prstGeom prst="rect">
                      <a:avLst/>
                    </a:prstGeom>
                  </pic:spPr>
                </pic:pic>
              </a:graphicData>
            </a:graphic>
          </wp:inline>
        </w:drawing>
      </w:r>
    </w:p>
    <w:p w:rsidR="00973C64" w:rsidRDefault="00973C64" w:rsidP="00973C64">
      <w:pPr>
        <w:pStyle w:val="Legenda"/>
        <w:jc w:val="center"/>
      </w:pPr>
      <w:bookmarkStart w:id="188" w:name="_Ref496118308"/>
      <w:bookmarkStart w:id="189" w:name="_Toc496649439"/>
      <w:r>
        <w:t xml:space="preserve">Figura </w:t>
      </w:r>
      <w:r>
        <w:fldChar w:fldCharType="begin"/>
      </w:r>
      <w:r>
        <w:instrText xml:space="preserve"> SEQ Figura \* ARABIC </w:instrText>
      </w:r>
      <w:r>
        <w:fldChar w:fldCharType="separate"/>
      </w:r>
      <w:r w:rsidR="004D3C5D">
        <w:rPr>
          <w:noProof/>
        </w:rPr>
        <w:t>63</w:t>
      </w:r>
      <w:r>
        <w:fldChar w:fldCharType="end"/>
      </w:r>
      <w:bookmarkEnd w:id="188"/>
      <w:r>
        <w:t xml:space="preserve"> - Cabeçalho da função </w:t>
      </w:r>
      <w:proofErr w:type="spellStart"/>
      <w:r>
        <w:t>get_jato</w:t>
      </w:r>
      <w:proofErr w:type="spellEnd"/>
      <w:r>
        <w:t>.</w:t>
      </w:r>
      <w:bookmarkEnd w:id="189"/>
    </w:p>
    <w:p w:rsidR="00973C64" w:rsidRDefault="00613FF8" w:rsidP="00613FF8">
      <w:pPr>
        <w:pStyle w:val="Texto"/>
      </w:pPr>
      <w:r>
        <w:t xml:space="preserve"> </w:t>
      </w:r>
    </w:p>
    <w:p w:rsidR="00973C64" w:rsidRDefault="00973C64" w:rsidP="00613FF8">
      <w:pPr>
        <w:pStyle w:val="Texto"/>
      </w:pPr>
    </w:p>
    <w:p w:rsidR="00613FF8" w:rsidRDefault="00613FF8" w:rsidP="00613FF8">
      <w:pPr>
        <w:pStyle w:val="Texto"/>
      </w:pPr>
      <w:r>
        <w:t xml:space="preserve">As coordenadas do bloco são passadas por parâmetro através de um objeto da </w:t>
      </w:r>
      <w:proofErr w:type="spellStart"/>
      <w:r>
        <w:rPr>
          <w:i/>
        </w:rPr>
        <w:t>struct</w:t>
      </w:r>
      <w:proofErr w:type="spellEnd"/>
      <w:r>
        <w:rPr>
          <w:i/>
        </w:rPr>
        <w:t xml:space="preserve"> </w:t>
      </w:r>
      <w:proofErr w:type="spellStart"/>
      <w:r>
        <w:t>block_result</w:t>
      </w:r>
      <w:proofErr w:type="spellEnd"/>
      <w:r>
        <w:t xml:space="preserve">, que pode ser vista na </w:t>
      </w:r>
      <w:r w:rsidR="00973C64">
        <w:fldChar w:fldCharType="begin"/>
      </w:r>
      <w:r w:rsidR="00973C64">
        <w:instrText xml:space="preserve"> REF _Ref496118392 \h </w:instrText>
      </w:r>
      <w:r w:rsidR="00973C64">
        <w:fldChar w:fldCharType="separate"/>
      </w:r>
      <w:r w:rsidR="00A61D9C">
        <w:t xml:space="preserve">Figura </w:t>
      </w:r>
      <w:r w:rsidR="00A61D9C">
        <w:rPr>
          <w:noProof/>
        </w:rPr>
        <w:t>64</w:t>
      </w:r>
      <w:r w:rsidR="00973C64">
        <w:fldChar w:fldCharType="end"/>
      </w:r>
      <w:r>
        <w:t>:</w:t>
      </w:r>
    </w:p>
    <w:p w:rsidR="00973C64" w:rsidRDefault="00613FF8" w:rsidP="00973C64">
      <w:pPr>
        <w:pStyle w:val="Texto"/>
        <w:keepNext/>
        <w:jc w:val="center"/>
      </w:pPr>
      <w:r>
        <w:rPr>
          <w:noProof/>
        </w:rPr>
        <w:lastRenderedPageBreak/>
        <w:drawing>
          <wp:inline distT="0" distB="0" distL="0" distR="0" wp14:anchorId="5AC6C6D6" wp14:editId="16C6E62C">
            <wp:extent cx="1962150" cy="1143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62150" cy="1143000"/>
                    </a:xfrm>
                    <a:prstGeom prst="rect">
                      <a:avLst/>
                    </a:prstGeom>
                  </pic:spPr>
                </pic:pic>
              </a:graphicData>
            </a:graphic>
          </wp:inline>
        </w:drawing>
      </w:r>
    </w:p>
    <w:p w:rsidR="00613FF8" w:rsidRDefault="00973C64" w:rsidP="00973C64">
      <w:pPr>
        <w:pStyle w:val="Legenda"/>
        <w:jc w:val="center"/>
      </w:pPr>
      <w:bookmarkStart w:id="190" w:name="_Ref496118392"/>
      <w:bookmarkStart w:id="191" w:name="_Toc496649440"/>
      <w:r>
        <w:t xml:space="preserve">Figura </w:t>
      </w:r>
      <w:r>
        <w:fldChar w:fldCharType="begin"/>
      </w:r>
      <w:r>
        <w:instrText xml:space="preserve"> SEQ Figura \* ARABIC </w:instrText>
      </w:r>
      <w:r>
        <w:fldChar w:fldCharType="separate"/>
      </w:r>
      <w:r w:rsidR="004D3C5D">
        <w:rPr>
          <w:noProof/>
        </w:rPr>
        <w:t>64</w:t>
      </w:r>
      <w:r>
        <w:fldChar w:fldCharType="end"/>
      </w:r>
      <w:bookmarkEnd w:id="190"/>
      <w:r>
        <w:t xml:space="preserve"> - </w:t>
      </w:r>
      <w:proofErr w:type="spellStart"/>
      <w:r>
        <w:t>Struct</w:t>
      </w:r>
      <w:proofErr w:type="spellEnd"/>
      <w:r>
        <w:t xml:space="preserve"> que representa o bloco a ser regado e a quantidade de água.</w:t>
      </w:r>
      <w:bookmarkEnd w:id="191"/>
    </w:p>
    <w:p w:rsidR="00613FF8" w:rsidRDefault="00613FF8" w:rsidP="00613FF8">
      <w:pPr>
        <w:pStyle w:val="Texto"/>
      </w:pPr>
      <w:r>
        <w:t xml:space="preserve"> </w:t>
      </w:r>
    </w:p>
    <w:p w:rsidR="00613FF8" w:rsidRDefault="00613FF8" w:rsidP="00613FF8">
      <w:pPr>
        <w:pStyle w:val="Texto"/>
      </w:pPr>
      <w:r>
        <w:t xml:space="preserve">E o resultado, um objeto da </w:t>
      </w:r>
      <w:proofErr w:type="spellStart"/>
      <w:r>
        <w:rPr>
          <w:i/>
        </w:rPr>
        <w:t>struct</w:t>
      </w:r>
      <w:proofErr w:type="spellEnd"/>
      <w:r>
        <w:t xml:space="preserve"> jato, contendo todas as informações, tem sua estrutura representada na </w:t>
      </w:r>
      <w:r w:rsidR="00973C64">
        <w:fldChar w:fldCharType="begin"/>
      </w:r>
      <w:r w:rsidR="00973C64">
        <w:instrText xml:space="preserve"> REF _Ref496118422 \h </w:instrText>
      </w:r>
      <w:r w:rsidR="00973C64">
        <w:fldChar w:fldCharType="separate"/>
      </w:r>
      <w:r w:rsidR="00A61D9C">
        <w:t xml:space="preserve">Figura </w:t>
      </w:r>
      <w:r w:rsidR="00A61D9C">
        <w:rPr>
          <w:noProof/>
        </w:rPr>
        <w:t>65</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6778E512" wp14:editId="23F8E17F">
            <wp:extent cx="3067050" cy="13620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67050" cy="1362075"/>
                    </a:xfrm>
                    <a:prstGeom prst="rect">
                      <a:avLst/>
                    </a:prstGeom>
                  </pic:spPr>
                </pic:pic>
              </a:graphicData>
            </a:graphic>
          </wp:inline>
        </w:drawing>
      </w:r>
    </w:p>
    <w:p w:rsidR="00613FF8" w:rsidRPr="00BA3C08" w:rsidRDefault="00973C64" w:rsidP="00973C64">
      <w:pPr>
        <w:pStyle w:val="Legenda"/>
        <w:jc w:val="center"/>
      </w:pPr>
      <w:bookmarkStart w:id="192" w:name="_Ref496118422"/>
      <w:bookmarkStart w:id="193" w:name="_Toc496649441"/>
      <w:r>
        <w:t xml:space="preserve">Figura </w:t>
      </w:r>
      <w:r>
        <w:fldChar w:fldCharType="begin"/>
      </w:r>
      <w:r>
        <w:instrText xml:space="preserve"> SEQ Figura \* ARABIC </w:instrText>
      </w:r>
      <w:r>
        <w:fldChar w:fldCharType="separate"/>
      </w:r>
      <w:r w:rsidR="004D3C5D">
        <w:rPr>
          <w:noProof/>
        </w:rPr>
        <w:t>65</w:t>
      </w:r>
      <w:r>
        <w:fldChar w:fldCharType="end"/>
      </w:r>
      <w:bookmarkEnd w:id="192"/>
      <w:r>
        <w:t xml:space="preserve"> - </w:t>
      </w:r>
      <w:proofErr w:type="spellStart"/>
      <w:r>
        <w:t>Struct</w:t>
      </w:r>
      <w:proofErr w:type="spellEnd"/>
      <w:r>
        <w:t xml:space="preserve"> que representa um jato.</w:t>
      </w:r>
      <w:bookmarkEnd w:id="193"/>
    </w:p>
    <w:p w:rsidR="00613FF8" w:rsidRDefault="00613FF8" w:rsidP="00613FF8">
      <w:pPr>
        <w:pStyle w:val="Texto"/>
        <w:ind w:firstLine="720"/>
      </w:pPr>
      <w:r>
        <w:t xml:space="preserve">A detecção de qual aspersor deverá ser </w:t>
      </w:r>
      <w:proofErr w:type="gramStart"/>
      <w:r>
        <w:t>utilizado</w:t>
      </w:r>
      <w:proofErr w:type="gramEnd"/>
      <w:r>
        <w:t xml:space="preserve"> é feita através das coordenadas do bloco, como pode ser visto na </w:t>
      </w:r>
      <w:r w:rsidR="00973C64">
        <w:fldChar w:fldCharType="begin"/>
      </w:r>
      <w:r w:rsidR="00973C64">
        <w:instrText xml:space="preserve"> REF _Ref496118487 \h </w:instrText>
      </w:r>
      <w:r w:rsidR="00973C64">
        <w:fldChar w:fldCharType="separate"/>
      </w:r>
      <w:r w:rsidR="00A61D9C">
        <w:t xml:space="preserve">Figura </w:t>
      </w:r>
      <w:r w:rsidR="00A61D9C">
        <w:rPr>
          <w:noProof/>
        </w:rPr>
        <w:t>66</w:t>
      </w:r>
      <w:r w:rsidR="00973C64">
        <w:fldChar w:fldCharType="end"/>
      </w:r>
      <w:r>
        <w:t>:</w:t>
      </w:r>
    </w:p>
    <w:p w:rsidR="00973C64" w:rsidRDefault="00613FF8" w:rsidP="00973C64">
      <w:pPr>
        <w:pStyle w:val="Texto"/>
        <w:keepNext/>
      </w:pPr>
      <w:r>
        <w:rPr>
          <w:noProof/>
        </w:rPr>
        <w:lastRenderedPageBreak/>
        <w:drawing>
          <wp:inline distT="0" distB="0" distL="0" distR="0" wp14:anchorId="1DEF8594" wp14:editId="08E43A56">
            <wp:extent cx="6534150" cy="357867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568031" cy="3597228"/>
                    </a:xfrm>
                    <a:prstGeom prst="rect">
                      <a:avLst/>
                    </a:prstGeom>
                  </pic:spPr>
                </pic:pic>
              </a:graphicData>
            </a:graphic>
          </wp:inline>
        </w:drawing>
      </w:r>
    </w:p>
    <w:p w:rsidR="00613FF8" w:rsidRDefault="00973C64" w:rsidP="00973C64">
      <w:pPr>
        <w:pStyle w:val="Legenda"/>
        <w:jc w:val="center"/>
      </w:pPr>
      <w:bookmarkStart w:id="194" w:name="_Ref496118487"/>
      <w:bookmarkStart w:id="195" w:name="_Toc496649442"/>
      <w:r>
        <w:t xml:space="preserve">Figura </w:t>
      </w:r>
      <w:r>
        <w:fldChar w:fldCharType="begin"/>
      </w:r>
      <w:r>
        <w:instrText xml:space="preserve"> SEQ Figura \* ARABIC </w:instrText>
      </w:r>
      <w:r>
        <w:fldChar w:fldCharType="separate"/>
      </w:r>
      <w:r w:rsidR="004D3C5D">
        <w:rPr>
          <w:noProof/>
        </w:rPr>
        <w:t>66</w:t>
      </w:r>
      <w:r>
        <w:fldChar w:fldCharType="end"/>
      </w:r>
      <w:bookmarkEnd w:id="194"/>
      <w:r>
        <w:t xml:space="preserve"> - Processo de formação do jato.</w:t>
      </w:r>
      <w:bookmarkEnd w:id="195"/>
    </w:p>
    <w:p w:rsidR="00973C64" w:rsidRPr="00973C64" w:rsidRDefault="00973C64" w:rsidP="00973C64"/>
    <w:p w:rsidR="00613FF8" w:rsidRDefault="00613FF8" w:rsidP="00613FF8">
      <w:pPr>
        <w:pStyle w:val="Texto"/>
      </w:pPr>
      <w:r>
        <w:t xml:space="preserve">A lógica para selecionar o aspersor é a mesma utilizada para determinar a orientação do aspersor lido do arquivo, como pode ser visto na </w:t>
      </w:r>
      <w:r w:rsidR="00973C64">
        <w:fldChar w:fldCharType="begin"/>
      </w:r>
      <w:r w:rsidR="00973C64">
        <w:instrText xml:space="preserve"> REF _Ref496118270 \h </w:instrText>
      </w:r>
      <w:r w:rsidR="00973C64">
        <w:fldChar w:fldCharType="separate"/>
      </w:r>
      <w:r w:rsidR="00A61D9C">
        <w:t xml:space="preserve">Figura </w:t>
      </w:r>
      <w:r w:rsidR="00A61D9C">
        <w:rPr>
          <w:noProof/>
        </w:rPr>
        <w:t>62</w:t>
      </w:r>
      <w:r w:rsidR="00973C64">
        <w:fldChar w:fldCharType="end"/>
      </w:r>
      <w:r>
        <w:t>.</w:t>
      </w:r>
    </w:p>
    <w:p w:rsidR="00613FF8" w:rsidRDefault="00613FF8" w:rsidP="00613FF8">
      <w:pPr>
        <w:pStyle w:val="Texto"/>
      </w:pPr>
    </w:p>
    <w:p w:rsidR="00613FF8" w:rsidRDefault="00613FF8" w:rsidP="00613FF8">
      <w:pPr>
        <w:pStyle w:val="sub5titulo"/>
      </w:pPr>
      <w:r>
        <w:t>3.3.1.3.3 Cálculo da Distância entre Aspersor e Bloco</w:t>
      </w:r>
    </w:p>
    <w:p w:rsidR="00973C64" w:rsidRDefault="00973C64" w:rsidP="00613FF8">
      <w:pPr>
        <w:pStyle w:val="sub5titulo"/>
      </w:pPr>
    </w:p>
    <w:p w:rsidR="00613FF8" w:rsidRDefault="00613FF8" w:rsidP="00613FF8">
      <w:pPr>
        <w:pStyle w:val="Texto"/>
      </w:pPr>
      <w:r>
        <w:tab/>
        <w:t xml:space="preserve">A distância entre o aspersor e o bloco é calculada através de uma equação de distância entre dois pontos em uma reta. A função, que recebe as coordenadas como parâmetro, como pode ser visto na </w:t>
      </w:r>
      <w:r w:rsidR="00973C64">
        <w:fldChar w:fldCharType="begin"/>
      </w:r>
      <w:r w:rsidR="00973C64">
        <w:instrText xml:space="preserve"> REF _Ref496118577 \h </w:instrText>
      </w:r>
      <w:r w:rsidR="00973C64">
        <w:fldChar w:fldCharType="separate"/>
      </w:r>
      <w:r w:rsidR="00A61D9C">
        <w:t xml:space="preserve">Figura </w:t>
      </w:r>
      <w:r w:rsidR="00A61D9C">
        <w:rPr>
          <w:noProof/>
        </w:rPr>
        <w:t>67</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369EB83B" wp14:editId="020E71C0">
            <wp:extent cx="4724400" cy="2476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4400" cy="247650"/>
                    </a:xfrm>
                    <a:prstGeom prst="rect">
                      <a:avLst/>
                    </a:prstGeom>
                  </pic:spPr>
                </pic:pic>
              </a:graphicData>
            </a:graphic>
          </wp:inline>
        </w:drawing>
      </w:r>
    </w:p>
    <w:p w:rsidR="00973C64" w:rsidRDefault="00973C64" w:rsidP="00973C64">
      <w:pPr>
        <w:pStyle w:val="Legenda"/>
        <w:jc w:val="center"/>
      </w:pPr>
      <w:bookmarkStart w:id="196" w:name="_Ref496118577"/>
      <w:bookmarkStart w:id="197" w:name="_Toc496649443"/>
      <w:r>
        <w:t xml:space="preserve">Figura </w:t>
      </w:r>
      <w:r>
        <w:fldChar w:fldCharType="begin"/>
      </w:r>
      <w:r>
        <w:instrText xml:space="preserve"> SEQ Figura \* ARABIC </w:instrText>
      </w:r>
      <w:r>
        <w:fldChar w:fldCharType="separate"/>
      </w:r>
      <w:r w:rsidR="004D3C5D">
        <w:rPr>
          <w:noProof/>
        </w:rPr>
        <w:t>67</w:t>
      </w:r>
      <w:r>
        <w:fldChar w:fldCharType="end"/>
      </w:r>
      <w:bookmarkEnd w:id="196"/>
      <w:r>
        <w:t xml:space="preserve"> - Cabeçalho da função distância.</w:t>
      </w:r>
      <w:bookmarkEnd w:id="197"/>
    </w:p>
    <w:p w:rsidR="00973C64" w:rsidRDefault="00973C64" w:rsidP="00973C64">
      <w:pPr>
        <w:pStyle w:val="Texto"/>
        <w:jc w:val="center"/>
      </w:pPr>
    </w:p>
    <w:p w:rsidR="00613FF8" w:rsidRDefault="00613FF8" w:rsidP="00613FF8">
      <w:pPr>
        <w:pStyle w:val="Texto"/>
      </w:pPr>
      <w:r>
        <w:t xml:space="preserve">A </w:t>
      </w:r>
      <w:proofErr w:type="gramStart"/>
      <w:r>
        <w:t>implementação</w:t>
      </w:r>
      <w:proofErr w:type="gramEnd"/>
      <w:r>
        <w:t xml:space="preserve"> da função é uma transcrição da equação abaixo:</w:t>
      </w:r>
    </w:p>
    <w:p w:rsidR="00613FF8" w:rsidRPr="00973C64" w:rsidRDefault="00613FF8" w:rsidP="00613FF8">
      <w:pPr>
        <w:pStyle w:val="Texto"/>
      </w:pPr>
      <m:oMathPara>
        <m:oMath>
          <m:r>
            <w:rPr>
              <w:rFonts w:ascii="Cambria Math" w:eastAsiaTheme="minorEastAsia" w:hAnsi="Cambria Math"/>
            </w:rPr>
            <m:t xml:space="preserve">distância=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e>
          </m:rad>
        </m:oMath>
      </m:oMathPara>
    </w:p>
    <w:p w:rsidR="00973C64" w:rsidRDefault="00973C64" w:rsidP="00613FF8">
      <w:pPr>
        <w:pStyle w:val="Texto"/>
      </w:pPr>
    </w:p>
    <w:p w:rsidR="00613FF8" w:rsidRDefault="00613FF8" w:rsidP="00613FF8">
      <w:pPr>
        <w:pStyle w:val="sub5titulo"/>
      </w:pPr>
      <w:r>
        <w:t xml:space="preserve">3.3.1.3.4 Cálculo do Ângulo entre Aspersor e Bloco </w:t>
      </w:r>
    </w:p>
    <w:p w:rsidR="00613FF8" w:rsidRDefault="00613FF8" w:rsidP="00613FF8">
      <w:pPr>
        <w:pStyle w:val="Texto"/>
      </w:pPr>
      <w:r>
        <w:tab/>
        <w:t xml:space="preserve">Para o cálculo do ângulo entre o aspersor e o bloco, a função ângulo recebe as coordenadas assim como a função para calcular a distância entre os dois, como está ilustrado na </w:t>
      </w:r>
      <w:r w:rsidR="00973C64">
        <w:fldChar w:fldCharType="begin"/>
      </w:r>
      <w:r w:rsidR="00973C64">
        <w:instrText xml:space="preserve"> REF _Ref496118658 \h </w:instrText>
      </w:r>
      <w:r w:rsidR="00973C64">
        <w:fldChar w:fldCharType="separate"/>
      </w:r>
      <w:r w:rsidR="00A61D9C">
        <w:t xml:space="preserve">Figura </w:t>
      </w:r>
      <w:r w:rsidR="00A61D9C">
        <w:rPr>
          <w:noProof/>
        </w:rPr>
        <w:t>68</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7F2E7CB5" wp14:editId="3573212B">
            <wp:extent cx="4295775" cy="2095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5775" cy="209550"/>
                    </a:xfrm>
                    <a:prstGeom prst="rect">
                      <a:avLst/>
                    </a:prstGeom>
                  </pic:spPr>
                </pic:pic>
              </a:graphicData>
            </a:graphic>
          </wp:inline>
        </w:drawing>
      </w:r>
    </w:p>
    <w:p w:rsidR="00613FF8" w:rsidRDefault="00973C64" w:rsidP="00973C64">
      <w:pPr>
        <w:pStyle w:val="Legenda"/>
        <w:jc w:val="center"/>
      </w:pPr>
      <w:bookmarkStart w:id="198" w:name="_Ref496118658"/>
      <w:bookmarkStart w:id="199" w:name="_Toc496649444"/>
      <w:r>
        <w:t xml:space="preserve">Figura </w:t>
      </w:r>
      <w:r>
        <w:fldChar w:fldCharType="begin"/>
      </w:r>
      <w:r>
        <w:instrText xml:space="preserve"> SEQ Figura \* ARABIC </w:instrText>
      </w:r>
      <w:r>
        <w:fldChar w:fldCharType="separate"/>
      </w:r>
      <w:r w:rsidR="004D3C5D">
        <w:rPr>
          <w:noProof/>
        </w:rPr>
        <w:t>68</w:t>
      </w:r>
      <w:r>
        <w:fldChar w:fldCharType="end"/>
      </w:r>
      <w:bookmarkEnd w:id="198"/>
      <w:r>
        <w:t xml:space="preserve"> - </w:t>
      </w:r>
      <w:proofErr w:type="gramStart"/>
      <w:r>
        <w:t>Cabeçalho da função angulo</w:t>
      </w:r>
      <w:proofErr w:type="gramEnd"/>
      <w:r>
        <w:t>.</w:t>
      </w:r>
      <w:bookmarkEnd w:id="199"/>
    </w:p>
    <w:p w:rsidR="00973C64" w:rsidRDefault="00973C64" w:rsidP="00613FF8">
      <w:pPr>
        <w:pStyle w:val="Texto"/>
        <w:jc w:val="center"/>
      </w:pPr>
    </w:p>
    <w:p w:rsidR="00613FF8" w:rsidRDefault="00613FF8" w:rsidP="00613FF8">
      <w:pPr>
        <w:pStyle w:val="Texto"/>
      </w:pPr>
      <w:r>
        <w:t xml:space="preserve">A </w:t>
      </w:r>
      <w:proofErr w:type="gramStart"/>
      <w:r>
        <w:t>implementação</w:t>
      </w:r>
      <w:proofErr w:type="gramEnd"/>
      <w:r>
        <w:t xml:space="preserve"> da função é baseada na equação abaixo:</w:t>
      </w:r>
    </w:p>
    <w:p w:rsidR="00613FF8" w:rsidRPr="00C26A7F" w:rsidRDefault="00613FF8" w:rsidP="00613FF8">
      <w:pPr>
        <w:pStyle w:val="Texto"/>
        <w:rPr>
          <w:rFonts w:eastAsiaTheme="minorEastAsia"/>
        </w:rPr>
      </w:pPr>
      <m:oMathPara>
        <m:oMath>
          <m:r>
            <w:rPr>
              <w:rFonts w:ascii="Cambria Math" w:eastAsiaTheme="minorEastAsia" w:hAnsi="Cambria Math"/>
            </w:rPr>
            <m:t xml:space="preserve">θ=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cos</m:t>
                  </m:r>
                </m:e>
                <m:sup>
                  <m:r>
                    <w:rPr>
                      <w:rFonts w:ascii="Cambria Math" w:hAnsi="Cambria Math"/>
                    </w:rPr>
                    <m:t>-1</m:t>
                  </m:r>
                </m:sup>
              </m:sSup>
            </m:fNa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func>
        </m:oMath>
      </m:oMathPara>
    </w:p>
    <w:p w:rsidR="00613FF8" w:rsidRDefault="00613FF8" w:rsidP="00613FF8">
      <w:pPr>
        <w:pStyle w:val="Texto"/>
        <w:rPr>
          <w:rFonts w:eastAsiaTheme="minorEastAsia"/>
        </w:rPr>
      </w:pPr>
      <w:r>
        <w:rPr>
          <w:rFonts w:eastAsiaTheme="minorEastAsia"/>
        </w:rPr>
        <w:t>Onde:</w:t>
      </w:r>
    </w:p>
    <w:p w:rsidR="00613FF8" w:rsidRPr="00C26A7F" w:rsidRDefault="006166D6" w:rsidP="00613FF8">
      <w:pPr>
        <w:pStyle w:val="Texto"/>
        <w:rPr>
          <w:rFonts w:eastAsiaTheme="minorEastAsia"/>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a</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b</m:t>
                      </m:r>
                    </m:sub>
                    <m:sup>
                      <m:r>
                        <w:rPr>
                          <w:rFonts w:ascii="Cambria Math" w:hAnsi="Cambria Math"/>
                        </w:rPr>
                        <m:t>2</m:t>
                      </m:r>
                    </m:sup>
                  </m:sSubSup>
                </m:e>
              </m:rad>
            </m:den>
          </m:f>
        </m:oMath>
      </m:oMathPara>
    </w:p>
    <w:p w:rsidR="00613FF8" w:rsidRDefault="00613FF8" w:rsidP="00613FF8">
      <w:pPr>
        <w:pStyle w:val="Texto"/>
        <w:rPr>
          <w:rFonts w:eastAsiaTheme="minorEastAsia"/>
        </w:rPr>
      </w:pPr>
      <w:r>
        <w:rPr>
          <w:rFonts w:eastAsiaTheme="minorEastAsia"/>
        </w:rPr>
        <w:t xml:space="preserve">Para obter o valor em graus ao invés de radianos é feita uma conversão antes de retornar o resultado, como pode ser visto na </w:t>
      </w:r>
      <w:r w:rsidR="00973C64">
        <w:rPr>
          <w:rFonts w:eastAsiaTheme="minorEastAsia"/>
        </w:rPr>
        <w:fldChar w:fldCharType="begin"/>
      </w:r>
      <w:r w:rsidR="00973C64">
        <w:rPr>
          <w:rFonts w:eastAsiaTheme="minorEastAsia"/>
        </w:rPr>
        <w:instrText xml:space="preserve"> REF _Ref496118678 \h </w:instrText>
      </w:r>
      <w:r w:rsidR="00973C64">
        <w:rPr>
          <w:rFonts w:eastAsiaTheme="minorEastAsia"/>
        </w:rPr>
      </w:r>
      <w:r w:rsidR="00973C64">
        <w:rPr>
          <w:rFonts w:eastAsiaTheme="minorEastAsia"/>
        </w:rPr>
        <w:fldChar w:fldCharType="separate"/>
      </w:r>
      <w:r w:rsidR="00A61D9C">
        <w:t xml:space="preserve">Figura </w:t>
      </w:r>
      <w:r w:rsidR="00A61D9C">
        <w:rPr>
          <w:noProof/>
        </w:rPr>
        <w:t>69</w:t>
      </w:r>
      <w:r w:rsidR="00973C64">
        <w:rPr>
          <w:rFonts w:eastAsiaTheme="minorEastAsia"/>
        </w:rPr>
        <w:fldChar w:fldCharType="end"/>
      </w:r>
      <w:r>
        <w:rPr>
          <w:rFonts w:eastAsiaTheme="minorEastAsia"/>
        </w:rPr>
        <w:t>:</w:t>
      </w:r>
    </w:p>
    <w:p w:rsidR="00973C64" w:rsidRDefault="00613FF8" w:rsidP="00973C64">
      <w:pPr>
        <w:pStyle w:val="Texto"/>
        <w:keepNext/>
        <w:jc w:val="center"/>
      </w:pPr>
      <w:r>
        <w:rPr>
          <w:noProof/>
        </w:rPr>
        <w:drawing>
          <wp:inline distT="0" distB="0" distL="0" distR="0" wp14:anchorId="1CCC514E" wp14:editId="6557D947">
            <wp:extent cx="2886075" cy="2571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86075" cy="257175"/>
                    </a:xfrm>
                    <a:prstGeom prst="rect">
                      <a:avLst/>
                    </a:prstGeom>
                  </pic:spPr>
                </pic:pic>
              </a:graphicData>
            </a:graphic>
          </wp:inline>
        </w:drawing>
      </w:r>
    </w:p>
    <w:p w:rsidR="00613FF8" w:rsidRDefault="00973C64" w:rsidP="00973C64">
      <w:pPr>
        <w:pStyle w:val="Legenda"/>
        <w:jc w:val="center"/>
        <w:rPr>
          <w:rFonts w:eastAsiaTheme="minorEastAsia"/>
        </w:rPr>
      </w:pPr>
      <w:bookmarkStart w:id="200" w:name="_Ref496118678"/>
      <w:bookmarkStart w:id="201" w:name="_Toc496649445"/>
      <w:r>
        <w:t xml:space="preserve">Figura </w:t>
      </w:r>
      <w:r>
        <w:fldChar w:fldCharType="begin"/>
      </w:r>
      <w:r>
        <w:instrText xml:space="preserve"> SEQ Figura \* ARABIC </w:instrText>
      </w:r>
      <w:r>
        <w:fldChar w:fldCharType="separate"/>
      </w:r>
      <w:r w:rsidR="004D3C5D">
        <w:rPr>
          <w:noProof/>
        </w:rPr>
        <w:t>69</w:t>
      </w:r>
      <w:r>
        <w:fldChar w:fldCharType="end"/>
      </w:r>
      <w:bookmarkEnd w:id="200"/>
      <w:r>
        <w:t xml:space="preserve"> - Fórmula para obter o ângulo</w:t>
      </w:r>
      <w:bookmarkEnd w:id="201"/>
    </w:p>
    <w:p w:rsidR="00613FF8" w:rsidRDefault="00613FF8" w:rsidP="00CA4823">
      <w:pPr>
        <w:pStyle w:val="Texto"/>
        <w:rPr>
          <w:rFonts w:eastAsiaTheme="minorEastAsia"/>
        </w:rPr>
      </w:pPr>
    </w:p>
    <w:p w:rsidR="00CA4823" w:rsidRDefault="00CA4823" w:rsidP="00CA4823">
      <w:pPr>
        <w:pStyle w:val="sub5titulo"/>
      </w:pPr>
      <w:r>
        <w:t>3.3.1.3.4 Armazenamento dos Ângulos</w:t>
      </w:r>
    </w:p>
    <w:p w:rsidR="00CA4823" w:rsidRDefault="00CA4823" w:rsidP="00CA4823">
      <w:pPr>
        <w:pStyle w:val="Texto"/>
      </w:pPr>
    </w:p>
    <w:p w:rsidR="00CA4823" w:rsidRDefault="00CA4823" w:rsidP="00CA4823">
      <w:pPr>
        <w:pStyle w:val="Texto"/>
      </w:pPr>
      <w:r>
        <w:tab/>
        <w:t xml:space="preserve">Para enviar os ângulos dos blocos a serem regados, é utilizado um arquivo onde os ângulos são salvos pelo programa principal para serem lidos pelo script </w:t>
      </w:r>
      <w:proofErr w:type="gramStart"/>
      <w:r>
        <w:t>send.</w:t>
      </w:r>
      <w:proofErr w:type="gramEnd"/>
      <w:r>
        <w:t xml:space="preserve">py. Devido a semelhança com a função </w:t>
      </w:r>
      <w:proofErr w:type="spellStart"/>
      <w:proofErr w:type="gramStart"/>
      <w:r>
        <w:t>save_resAnterior</w:t>
      </w:r>
      <w:proofErr w:type="spellEnd"/>
      <w:proofErr w:type="gramEnd"/>
      <w:r>
        <w:t xml:space="preserve"> presente na </w:t>
      </w:r>
      <w:r>
        <w:fldChar w:fldCharType="begin"/>
      </w:r>
      <w:r>
        <w:instrText xml:space="preserve"> REF _Ref496118112 \h </w:instrText>
      </w:r>
      <w:r>
        <w:fldChar w:fldCharType="separate"/>
      </w:r>
      <w:r w:rsidR="00A61D9C">
        <w:t xml:space="preserve">Figura </w:t>
      </w:r>
      <w:r w:rsidR="00A61D9C">
        <w:rPr>
          <w:noProof/>
        </w:rPr>
        <w:t>59</w:t>
      </w:r>
      <w:r>
        <w:fldChar w:fldCharType="end"/>
      </w:r>
      <w:r>
        <w:t xml:space="preserve">, optou-se por não colocar uma imagem ilustrando a função </w:t>
      </w:r>
      <w:proofErr w:type="spellStart"/>
      <w:r>
        <w:t>save_Angulos</w:t>
      </w:r>
      <w:proofErr w:type="spellEnd"/>
      <w:r>
        <w:t>.</w:t>
      </w:r>
    </w:p>
    <w:p w:rsidR="00CA4823" w:rsidRDefault="00CA4823" w:rsidP="00CA4823">
      <w:pPr>
        <w:pStyle w:val="Texto"/>
        <w:rPr>
          <w:rFonts w:eastAsiaTheme="minorEastAsia"/>
        </w:rPr>
      </w:pPr>
    </w:p>
    <w:p w:rsidR="00CA4823" w:rsidRDefault="00CA4823" w:rsidP="00613FF8">
      <w:pPr>
        <w:pStyle w:val="Texto"/>
        <w:jc w:val="center"/>
        <w:rPr>
          <w:rFonts w:eastAsiaTheme="minorEastAsia"/>
        </w:rPr>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613FF8" w:rsidRDefault="00613FF8" w:rsidP="00613FF8">
      <w:pPr>
        <w:pStyle w:val="Subsubsubtitulo"/>
      </w:pPr>
      <w:r>
        <w:t xml:space="preserve">3.3.1.4 </w:t>
      </w:r>
      <w:r w:rsidRPr="00CA4823">
        <w:t>Núcleo</w:t>
      </w:r>
      <w:r>
        <w:t xml:space="preserve"> </w:t>
      </w:r>
    </w:p>
    <w:p w:rsidR="00613FF8" w:rsidRDefault="00613FF8" w:rsidP="00613FF8">
      <w:pPr>
        <w:pStyle w:val="Subsubsubtitulo"/>
      </w:pPr>
    </w:p>
    <w:p w:rsidR="00613FF8" w:rsidRDefault="00613FF8" w:rsidP="00613FF8">
      <w:pPr>
        <w:pStyle w:val="Texto"/>
      </w:pPr>
      <w:r>
        <w:tab/>
        <w:t xml:space="preserve">A função principal do programa é a </w:t>
      </w:r>
      <w:proofErr w:type="spellStart"/>
      <w:r>
        <w:rPr>
          <w:i/>
        </w:rPr>
        <w:t>main</w:t>
      </w:r>
      <w:proofErr w:type="spellEnd"/>
      <w:r>
        <w:t xml:space="preserve"> presente no arquivo </w:t>
      </w:r>
      <w:proofErr w:type="gramStart"/>
      <w:r>
        <w:t>core.</w:t>
      </w:r>
      <w:proofErr w:type="gramEnd"/>
      <w:r>
        <w:t>cpp. Ela é responsável por chamar todos os módulos e interliga-los. A primeira etapa é coletar os dados do</w:t>
      </w:r>
      <w:r w:rsidR="00CA4823">
        <w:t xml:space="preserve">s sensores, através de uma chamada ao sistema, executa-se o script </w:t>
      </w:r>
      <w:proofErr w:type="gramStart"/>
      <w:r w:rsidR="00CA4823">
        <w:t>read.</w:t>
      </w:r>
      <w:proofErr w:type="gramEnd"/>
      <w:r w:rsidR="00CA4823">
        <w:t>py e então os valores de insolação e umidade são salvos no arquivo sensordata.txt. Após isso, são coletados os dados</w:t>
      </w:r>
      <w:r w:rsidR="00D35F47">
        <w:t xml:space="preserve"> do</w:t>
      </w:r>
      <w:r w:rsidR="00CA4823">
        <w:t xml:space="preserve"> </w:t>
      </w:r>
      <w:r>
        <w:t xml:space="preserve">dia, como na </w:t>
      </w:r>
      <w:r w:rsidR="00973C64">
        <w:fldChar w:fldCharType="begin"/>
      </w:r>
      <w:r w:rsidR="00973C64">
        <w:instrText xml:space="preserve"> REF _Ref496118718 \h </w:instrText>
      </w:r>
      <w:r w:rsidR="00973C64">
        <w:fldChar w:fldCharType="separate"/>
      </w:r>
      <w:r w:rsidR="00A61D9C">
        <w:t xml:space="preserve">Figura </w:t>
      </w:r>
      <w:r w:rsidR="00A61D9C">
        <w:rPr>
          <w:noProof/>
        </w:rPr>
        <w:t>70</w:t>
      </w:r>
      <w:r w:rsidR="00973C64">
        <w:fldChar w:fldCharType="end"/>
      </w:r>
      <w:r>
        <w:t>:</w:t>
      </w:r>
    </w:p>
    <w:p w:rsidR="00973C64" w:rsidRDefault="00613FF8" w:rsidP="00973C64">
      <w:pPr>
        <w:pStyle w:val="Texto"/>
        <w:keepNext/>
        <w:jc w:val="center"/>
      </w:pPr>
      <w:r>
        <w:rPr>
          <w:noProof/>
        </w:rPr>
        <w:drawing>
          <wp:inline distT="0" distB="0" distL="0" distR="0" wp14:anchorId="76375E9E" wp14:editId="4535CDD5">
            <wp:extent cx="2486025" cy="1000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86025" cy="1000125"/>
                    </a:xfrm>
                    <a:prstGeom prst="rect">
                      <a:avLst/>
                    </a:prstGeom>
                  </pic:spPr>
                </pic:pic>
              </a:graphicData>
            </a:graphic>
          </wp:inline>
        </w:drawing>
      </w:r>
    </w:p>
    <w:p w:rsidR="00CA4823" w:rsidRPr="00CA4823" w:rsidRDefault="00973C64" w:rsidP="00CA4823">
      <w:pPr>
        <w:pStyle w:val="Legenda"/>
        <w:jc w:val="center"/>
      </w:pPr>
      <w:bookmarkStart w:id="202" w:name="_Ref496118718"/>
      <w:bookmarkStart w:id="203" w:name="_Toc496649446"/>
      <w:r>
        <w:t xml:space="preserve">Figura </w:t>
      </w:r>
      <w:r>
        <w:fldChar w:fldCharType="begin"/>
      </w:r>
      <w:r>
        <w:instrText xml:space="preserve"> SEQ Figura \* ARABIC </w:instrText>
      </w:r>
      <w:r>
        <w:fldChar w:fldCharType="separate"/>
      </w:r>
      <w:r w:rsidR="004D3C5D">
        <w:rPr>
          <w:noProof/>
        </w:rPr>
        <w:t>70</w:t>
      </w:r>
      <w:r>
        <w:fldChar w:fldCharType="end"/>
      </w:r>
      <w:bookmarkEnd w:id="202"/>
      <w:r>
        <w:t xml:space="preserve"> - Chamadas para obter os valores utilizados na tomada de decisão.</w:t>
      </w:r>
      <w:bookmarkEnd w:id="203"/>
    </w:p>
    <w:p w:rsidR="00613FF8" w:rsidRDefault="00613FF8" w:rsidP="00613FF8">
      <w:pPr>
        <w:pStyle w:val="Texto"/>
        <w:rPr>
          <w:rFonts w:eastAsiaTheme="minorEastAsia"/>
        </w:rPr>
      </w:pPr>
      <w:r>
        <w:rPr>
          <w:rFonts w:eastAsiaTheme="minorEastAsia"/>
        </w:rPr>
        <w:t>Essas operações são feitas fora do laço principal</w:t>
      </w:r>
      <w:proofErr w:type="gramStart"/>
      <w:r>
        <w:rPr>
          <w:rFonts w:eastAsiaTheme="minorEastAsia"/>
        </w:rPr>
        <w:t xml:space="preserve"> pois</w:t>
      </w:r>
      <w:proofErr w:type="gramEnd"/>
      <w:r>
        <w:rPr>
          <w:rFonts w:eastAsiaTheme="minorEastAsia"/>
        </w:rPr>
        <w:t xml:space="preserve"> elas só precisam ser feitas uma vez ao dia, já que o valor é o mesmo para o jardim todo.</w:t>
      </w:r>
    </w:p>
    <w:p w:rsidR="00613FF8" w:rsidRDefault="00613FF8" w:rsidP="00613FF8">
      <w:pPr>
        <w:pStyle w:val="Texto"/>
        <w:rPr>
          <w:rFonts w:eastAsiaTheme="minorEastAsia"/>
        </w:rPr>
      </w:pPr>
      <w:r>
        <w:rPr>
          <w:rFonts w:eastAsiaTheme="minorEastAsia"/>
        </w:rPr>
        <w:tab/>
        <w:t xml:space="preserve">Após a coleção de dados, é chamado o fluxo do processamento de imagens, responsável por formar a panorâmica do jardim e retornar um vetor contendo as informações de todos os blocos do jardim. Essa chamada é feita através das funções </w:t>
      </w:r>
      <w:proofErr w:type="spellStart"/>
      <w:r>
        <w:rPr>
          <w:rFonts w:eastAsiaTheme="minorEastAsia"/>
        </w:rPr>
        <w:t>stitch</w:t>
      </w:r>
      <w:proofErr w:type="spellEnd"/>
      <w:r>
        <w:rPr>
          <w:rFonts w:eastAsiaTheme="minorEastAsia"/>
        </w:rPr>
        <w:t xml:space="preserve"> e </w:t>
      </w:r>
      <w:proofErr w:type="spellStart"/>
      <w:r>
        <w:rPr>
          <w:rFonts w:eastAsiaTheme="minorEastAsia"/>
        </w:rPr>
        <w:t>image_processing</w:t>
      </w:r>
      <w:proofErr w:type="spellEnd"/>
      <w:r>
        <w:rPr>
          <w:rFonts w:eastAsiaTheme="minorEastAsia"/>
        </w:rPr>
        <w:t xml:space="preserve">, como pode ser visto na </w:t>
      </w:r>
      <w:r w:rsidR="00973C64">
        <w:rPr>
          <w:rFonts w:eastAsiaTheme="minorEastAsia"/>
        </w:rPr>
        <w:fldChar w:fldCharType="begin"/>
      </w:r>
      <w:r w:rsidR="00973C64">
        <w:rPr>
          <w:rFonts w:eastAsiaTheme="minorEastAsia"/>
        </w:rPr>
        <w:instrText xml:space="preserve"> REF _Ref496118793 \h </w:instrText>
      </w:r>
      <w:r w:rsidR="00973C64">
        <w:rPr>
          <w:rFonts w:eastAsiaTheme="minorEastAsia"/>
        </w:rPr>
      </w:r>
      <w:r w:rsidR="00973C64">
        <w:rPr>
          <w:rFonts w:eastAsiaTheme="minorEastAsia"/>
        </w:rPr>
        <w:fldChar w:fldCharType="separate"/>
      </w:r>
      <w:r w:rsidR="00A61D9C">
        <w:t xml:space="preserve">Figura </w:t>
      </w:r>
      <w:r w:rsidR="00A61D9C">
        <w:rPr>
          <w:noProof/>
        </w:rPr>
        <w:t>71</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2636BA" wp14:editId="210E48F3">
            <wp:extent cx="5105400" cy="7334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05400" cy="733425"/>
                    </a:xfrm>
                    <a:prstGeom prst="rect">
                      <a:avLst/>
                    </a:prstGeom>
                  </pic:spPr>
                </pic:pic>
              </a:graphicData>
            </a:graphic>
          </wp:inline>
        </w:drawing>
      </w:r>
    </w:p>
    <w:p w:rsidR="00613FF8" w:rsidRDefault="00973C64" w:rsidP="00973C64">
      <w:pPr>
        <w:pStyle w:val="Legenda"/>
        <w:jc w:val="center"/>
        <w:rPr>
          <w:rFonts w:eastAsiaTheme="minorEastAsia"/>
        </w:rPr>
      </w:pPr>
      <w:bookmarkStart w:id="204" w:name="_Ref496118793"/>
      <w:bookmarkStart w:id="205" w:name="_Toc496649447"/>
      <w:r>
        <w:t xml:space="preserve">Figura </w:t>
      </w:r>
      <w:r>
        <w:fldChar w:fldCharType="begin"/>
      </w:r>
      <w:r>
        <w:instrText xml:space="preserve"> SEQ Figura \* ARABIC </w:instrText>
      </w:r>
      <w:r>
        <w:fldChar w:fldCharType="separate"/>
      </w:r>
      <w:r w:rsidR="004D3C5D">
        <w:rPr>
          <w:noProof/>
        </w:rPr>
        <w:t>71</w:t>
      </w:r>
      <w:r>
        <w:fldChar w:fldCharType="end"/>
      </w:r>
      <w:bookmarkEnd w:id="204"/>
      <w:r>
        <w:t xml:space="preserve"> - Chamadas das funções referentes ao Processamento de Imagens.</w:t>
      </w:r>
      <w:bookmarkEnd w:id="205"/>
    </w:p>
    <w:p w:rsidR="00973C64" w:rsidRDefault="00973C64" w:rsidP="00613FF8">
      <w:pPr>
        <w:pStyle w:val="Texto"/>
        <w:jc w:val="center"/>
        <w:rPr>
          <w:rFonts w:eastAsiaTheme="minorEastAsia"/>
        </w:rPr>
      </w:pPr>
    </w:p>
    <w:p w:rsidR="00613FF8" w:rsidRDefault="00613FF8" w:rsidP="00613FF8">
      <w:pPr>
        <w:pStyle w:val="Texto"/>
        <w:rPr>
          <w:rFonts w:eastAsiaTheme="minorEastAsia"/>
        </w:rPr>
      </w:pPr>
      <w:r>
        <w:rPr>
          <w:rFonts w:eastAsiaTheme="minorEastAsia"/>
        </w:rPr>
        <w:t>Por fim são lidos os aspersores do arquivo sprinklerpos.txt antes do laço principal.</w:t>
      </w:r>
    </w:p>
    <w:p w:rsidR="00613FF8" w:rsidRDefault="00613FF8" w:rsidP="00613FF8">
      <w:pPr>
        <w:pStyle w:val="Texto"/>
        <w:rPr>
          <w:rFonts w:eastAsiaTheme="minorEastAsia"/>
        </w:rPr>
      </w:pPr>
      <w:r>
        <w:rPr>
          <w:rFonts w:eastAsiaTheme="minorEastAsia"/>
        </w:rPr>
        <w:tab/>
        <w:t xml:space="preserve">Antes do laço principal, é feita uma verificação, caso o coeficiente de chuva seja menor que 10%, </w:t>
      </w:r>
      <w:proofErr w:type="gramStart"/>
      <w:r>
        <w:rPr>
          <w:rFonts w:eastAsiaTheme="minorEastAsia"/>
        </w:rPr>
        <w:t>significa</w:t>
      </w:r>
      <w:proofErr w:type="gramEnd"/>
      <w:r>
        <w:rPr>
          <w:rFonts w:eastAsiaTheme="minorEastAsia"/>
        </w:rPr>
        <w:t xml:space="preserve"> que irá chover e, portanto, não é necessário regar o jardim. É feito então uma iteração sobre os blocos presentes em </w:t>
      </w:r>
      <w:proofErr w:type="spellStart"/>
      <w:r>
        <w:rPr>
          <w:rFonts w:eastAsiaTheme="minorEastAsia"/>
        </w:rPr>
        <w:t>grass_blocks</w:t>
      </w:r>
      <w:proofErr w:type="spellEnd"/>
      <w:r>
        <w:rPr>
          <w:rFonts w:eastAsiaTheme="minorEastAsia"/>
        </w:rPr>
        <w:t xml:space="preserve"> para obter suas coordenadas e então é definido o vetor de resultados, como na </w:t>
      </w:r>
      <w:r w:rsidR="00973C64">
        <w:rPr>
          <w:rFonts w:eastAsiaTheme="minorEastAsia"/>
        </w:rPr>
        <w:fldChar w:fldCharType="begin"/>
      </w:r>
      <w:r w:rsidR="00973C64">
        <w:rPr>
          <w:rFonts w:eastAsiaTheme="minorEastAsia"/>
        </w:rPr>
        <w:instrText xml:space="preserve"> REF _Ref496118913 \h </w:instrText>
      </w:r>
      <w:r w:rsidR="00973C64">
        <w:rPr>
          <w:rFonts w:eastAsiaTheme="minorEastAsia"/>
        </w:rPr>
      </w:r>
      <w:r w:rsidR="00973C64">
        <w:rPr>
          <w:rFonts w:eastAsiaTheme="minorEastAsia"/>
        </w:rPr>
        <w:fldChar w:fldCharType="separate"/>
      </w:r>
      <w:r w:rsidR="00A61D9C">
        <w:t xml:space="preserve">Figura </w:t>
      </w:r>
      <w:r w:rsidR="00A61D9C">
        <w:rPr>
          <w:noProof/>
        </w:rPr>
        <w:t>72</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1161C7" wp14:editId="01E0DE6C">
            <wp:extent cx="3983427" cy="14382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73153" cy="1470672"/>
                    </a:xfrm>
                    <a:prstGeom prst="rect">
                      <a:avLst/>
                    </a:prstGeom>
                  </pic:spPr>
                </pic:pic>
              </a:graphicData>
            </a:graphic>
          </wp:inline>
        </w:drawing>
      </w:r>
    </w:p>
    <w:p w:rsidR="00613FF8" w:rsidRDefault="00973C64" w:rsidP="00973C64">
      <w:pPr>
        <w:pStyle w:val="Legenda"/>
        <w:jc w:val="center"/>
        <w:rPr>
          <w:rFonts w:eastAsiaTheme="minorEastAsia"/>
        </w:rPr>
      </w:pPr>
      <w:bookmarkStart w:id="206" w:name="_Ref496118913"/>
      <w:bookmarkStart w:id="207" w:name="_Toc496649448"/>
      <w:r>
        <w:t xml:space="preserve">Figura </w:t>
      </w:r>
      <w:r>
        <w:fldChar w:fldCharType="begin"/>
      </w:r>
      <w:r>
        <w:instrText xml:space="preserve"> SEQ Figura \* ARABIC </w:instrText>
      </w:r>
      <w:r>
        <w:fldChar w:fldCharType="separate"/>
      </w:r>
      <w:r w:rsidR="004D3C5D">
        <w:rPr>
          <w:noProof/>
        </w:rPr>
        <w:t>72</w:t>
      </w:r>
      <w:r>
        <w:fldChar w:fldCharType="end"/>
      </w:r>
      <w:bookmarkEnd w:id="206"/>
      <w:r>
        <w:t xml:space="preserve"> - Determinação o resultado quando há previsão de muita chuva no dia.</w:t>
      </w:r>
      <w:bookmarkEnd w:id="207"/>
    </w:p>
    <w:p w:rsidR="00613FF8" w:rsidRDefault="00613FF8" w:rsidP="00613FF8">
      <w:pPr>
        <w:pStyle w:val="Texto"/>
        <w:ind w:firstLine="720"/>
        <w:rPr>
          <w:rFonts w:eastAsiaTheme="minorEastAsia"/>
        </w:rPr>
      </w:pPr>
      <w:r>
        <w:rPr>
          <w:rFonts w:eastAsiaTheme="minorEastAsia"/>
        </w:rPr>
        <w:t xml:space="preserve">Caso o coeficiente de chuva seja maior que 10%, o laço principal itera sobre o vetor </w:t>
      </w:r>
      <w:proofErr w:type="spellStart"/>
      <w:r>
        <w:rPr>
          <w:rFonts w:eastAsiaTheme="minorEastAsia"/>
        </w:rPr>
        <w:t>grass_blocks</w:t>
      </w:r>
      <w:proofErr w:type="spellEnd"/>
      <w:r>
        <w:rPr>
          <w:rFonts w:eastAsiaTheme="minorEastAsia"/>
        </w:rPr>
        <w:t xml:space="preserve">, criando um objeto do tipo </w:t>
      </w:r>
      <w:proofErr w:type="spellStart"/>
      <w:r>
        <w:rPr>
          <w:rFonts w:eastAsiaTheme="minorEastAsia"/>
        </w:rPr>
        <w:t>parameters</w:t>
      </w:r>
      <w:proofErr w:type="spellEnd"/>
      <w:r>
        <w:rPr>
          <w:rFonts w:eastAsiaTheme="minorEastAsia"/>
        </w:rPr>
        <w:t xml:space="preserve"> temporário, que é usado para a tomada de decisão. A tomada de decisão retorna a quantidade de água a ser utilizada e então essa quantidade de água é salva no vetor de resultados que será utilizado para definir a direção do jato d’água. A </w:t>
      </w:r>
      <w:r w:rsidR="00973C64">
        <w:rPr>
          <w:rFonts w:eastAsiaTheme="minorEastAsia"/>
        </w:rPr>
        <w:fldChar w:fldCharType="begin"/>
      </w:r>
      <w:r w:rsidR="00973C64">
        <w:rPr>
          <w:rFonts w:eastAsiaTheme="minorEastAsia"/>
        </w:rPr>
        <w:instrText xml:space="preserve"> REF _Ref496118949 \h </w:instrText>
      </w:r>
      <w:r w:rsidR="00973C64">
        <w:rPr>
          <w:rFonts w:eastAsiaTheme="minorEastAsia"/>
        </w:rPr>
      </w:r>
      <w:r w:rsidR="00973C64">
        <w:rPr>
          <w:rFonts w:eastAsiaTheme="minorEastAsia"/>
        </w:rPr>
        <w:fldChar w:fldCharType="separate"/>
      </w:r>
      <w:r w:rsidR="00A61D9C">
        <w:t xml:space="preserve">Figura </w:t>
      </w:r>
      <w:r w:rsidR="00A61D9C">
        <w:rPr>
          <w:noProof/>
        </w:rPr>
        <w:t>73</w:t>
      </w:r>
      <w:r w:rsidR="00973C64">
        <w:rPr>
          <w:rFonts w:eastAsiaTheme="minorEastAsia"/>
        </w:rPr>
        <w:fldChar w:fldCharType="end"/>
      </w:r>
      <w:r>
        <w:rPr>
          <w:rFonts w:eastAsiaTheme="minorEastAsia"/>
        </w:rPr>
        <w:t xml:space="preserve"> mostra o fluxo do laço principal:</w:t>
      </w:r>
    </w:p>
    <w:p w:rsidR="00973C64" w:rsidRDefault="00613FF8" w:rsidP="00973C64">
      <w:pPr>
        <w:pStyle w:val="Texto"/>
        <w:keepNext/>
      </w:pPr>
      <w:r>
        <w:rPr>
          <w:noProof/>
        </w:rPr>
        <w:drawing>
          <wp:inline distT="0" distB="0" distL="0" distR="0" wp14:anchorId="2AC18185" wp14:editId="5C928C35">
            <wp:extent cx="6115050" cy="3773711"/>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3336" cy="3778825"/>
                    </a:xfrm>
                    <a:prstGeom prst="rect">
                      <a:avLst/>
                    </a:prstGeom>
                  </pic:spPr>
                </pic:pic>
              </a:graphicData>
            </a:graphic>
          </wp:inline>
        </w:drawing>
      </w:r>
    </w:p>
    <w:p w:rsidR="00613FF8" w:rsidRDefault="00973C64" w:rsidP="00973C64">
      <w:pPr>
        <w:pStyle w:val="Legenda"/>
        <w:jc w:val="center"/>
        <w:rPr>
          <w:rFonts w:eastAsiaTheme="minorEastAsia"/>
        </w:rPr>
      </w:pPr>
      <w:bookmarkStart w:id="208" w:name="_Ref496118949"/>
      <w:bookmarkStart w:id="209" w:name="_Toc496649449"/>
      <w:r>
        <w:t xml:space="preserve">Figura </w:t>
      </w:r>
      <w:r>
        <w:fldChar w:fldCharType="begin"/>
      </w:r>
      <w:r>
        <w:instrText xml:space="preserve"> SEQ Figura \* ARABIC </w:instrText>
      </w:r>
      <w:r>
        <w:fldChar w:fldCharType="separate"/>
      </w:r>
      <w:r w:rsidR="004D3C5D">
        <w:rPr>
          <w:noProof/>
        </w:rPr>
        <w:t>73</w:t>
      </w:r>
      <w:r>
        <w:fldChar w:fldCharType="end"/>
      </w:r>
      <w:bookmarkEnd w:id="208"/>
      <w:r>
        <w:t xml:space="preserve"> - Laço principal do programa principal.</w:t>
      </w:r>
      <w:bookmarkEnd w:id="209"/>
    </w:p>
    <w:p w:rsidR="00613FF8" w:rsidRDefault="00613FF8" w:rsidP="00613FF8">
      <w:pPr>
        <w:pStyle w:val="Texto"/>
        <w:ind w:firstLine="720"/>
        <w:rPr>
          <w:rFonts w:eastAsiaTheme="minorEastAsia"/>
        </w:rPr>
      </w:pPr>
      <w:r>
        <w:rPr>
          <w:rFonts w:eastAsiaTheme="minorEastAsia"/>
        </w:rPr>
        <w:lastRenderedPageBreak/>
        <w:t>Ao final da execução do laço, remove-se o arquivo de resultados anteriores para salvar o novo</w:t>
      </w:r>
      <w:r w:rsidR="00D35F47">
        <w:rPr>
          <w:rFonts w:eastAsiaTheme="minorEastAsia"/>
        </w:rPr>
        <w:t xml:space="preserve">, os ângulos calculados pela função </w:t>
      </w:r>
      <w:proofErr w:type="spellStart"/>
      <w:r w:rsidR="00D35F47">
        <w:rPr>
          <w:rFonts w:eastAsiaTheme="minorEastAsia"/>
        </w:rPr>
        <w:t>get_jato</w:t>
      </w:r>
      <w:proofErr w:type="spellEnd"/>
      <w:r w:rsidR="00D35F47">
        <w:rPr>
          <w:rFonts w:eastAsiaTheme="minorEastAsia"/>
        </w:rPr>
        <w:t xml:space="preserve"> são salvos no arquivo ângulos e é chamado o script para enviar os dados para o </w:t>
      </w:r>
      <w:proofErr w:type="spellStart"/>
      <w:r w:rsidR="00D35F47">
        <w:rPr>
          <w:rFonts w:eastAsiaTheme="minorEastAsia"/>
        </w:rPr>
        <w:t>Arduino</w:t>
      </w:r>
      <w:proofErr w:type="spellEnd"/>
      <w:r w:rsidR="00D35F47">
        <w:rPr>
          <w:rFonts w:eastAsiaTheme="minorEastAsia"/>
        </w:rPr>
        <w:t xml:space="preserve">, o </w:t>
      </w:r>
      <w:proofErr w:type="gramStart"/>
      <w:r w:rsidR="00D35F47">
        <w:rPr>
          <w:rFonts w:eastAsiaTheme="minorEastAsia"/>
        </w:rPr>
        <w:t>send.</w:t>
      </w:r>
      <w:proofErr w:type="gramEnd"/>
      <w:r w:rsidR="00D35F47">
        <w:rPr>
          <w:rFonts w:eastAsiaTheme="minorEastAsia"/>
        </w:rPr>
        <w:t>py</w:t>
      </w:r>
      <w:r>
        <w:rPr>
          <w:rFonts w:eastAsiaTheme="minorEastAsia"/>
        </w:rPr>
        <w:t>, como</w:t>
      </w:r>
      <w:r w:rsidR="00D35F47">
        <w:rPr>
          <w:rFonts w:eastAsiaTheme="minorEastAsia"/>
        </w:rPr>
        <w:t xml:space="preserve"> pode ser visto</w:t>
      </w:r>
      <w:r>
        <w:rPr>
          <w:rFonts w:eastAsiaTheme="minorEastAsia"/>
        </w:rPr>
        <w:t xml:space="preserve"> na </w:t>
      </w:r>
      <w:r w:rsidR="00973C64">
        <w:rPr>
          <w:rFonts w:eastAsiaTheme="minorEastAsia"/>
        </w:rPr>
        <w:fldChar w:fldCharType="begin"/>
      </w:r>
      <w:r w:rsidR="00973C64">
        <w:rPr>
          <w:rFonts w:eastAsiaTheme="minorEastAsia"/>
        </w:rPr>
        <w:instrText xml:space="preserve"> REF _Ref496118988 \h </w:instrText>
      </w:r>
      <w:r w:rsidR="00973C64">
        <w:rPr>
          <w:rFonts w:eastAsiaTheme="minorEastAsia"/>
        </w:rPr>
      </w:r>
      <w:r w:rsidR="00973C64">
        <w:rPr>
          <w:rFonts w:eastAsiaTheme="minorEastAsia"/>
        </w:rPr>
        <w:fldChar w:fldCharType="separate"/>
      </w:r>
      <w:r w:rsidR="00A61D9C">
        <w:t xml:space="preserve">Figura </w:t>
      </w:r>
      <w:r w:rsidR="00A61D9C">
        <w:rPr>
          <w:noProof/>
        </w:rPr>
        <w:t>74</w:t>
      </w:r>
      <w:r w:rsidR="00973C64">
        <w:rPr>
          <w:rFonts w:eastAsiaTheme="minorEastAsia"/>
        </w:rPr>
        <w:fldChar w:fldCharType="end"/>
      </w:r>
      <w:r>
        <w:rPr>
          <w:rFonts w:eastAsiaTheme="minorEastAsia"/>
        </w:rPr>
        <w:t>:</w:t>
      </w:r>
    </w:p>
    <w:p w:rsidR="00973C64" w:rsidRDefault="00D35F47" w:rsidP="00973C64">
      <w:pPr>
        <w:pStyle w:val="Texto"/>
        <w:keepNext/>
        <w:jc w:val="center"/>
      </w:pPr>
      <w:r>
        <w:rPr>
          <w:noProof/>
        </w:rPr>
        <w:drawing>
          <wp:inline distT="0" distB="0" distL="0" distR="0" wp14:anchorId="529B7243" wp14:editId="43807FC9">
            <wp:extent cx="3238500" cy="9810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38500" cy="981075"/>
                    </a:xfrm>
                    <a:prstGeom prst="rect">
                      <a:avLst/>
                    </a:prstGeom>
                  </pic:spPr>
                </pic:pic>
              </a:graphicData>
            </a:graphic>
          </wp:inline>
        </w:drawing>
      </w:r>
    </w:p>
    <w:p w:rsidR="00613FF8" w:rsidRDefault="00973C64" w:rsidP="00973C64">
      <w:pPr>
        <w:pStyle w:val="Legenda"/>
        <w:jc w:val="center"/>
        <w:rPr>
          <w:rFonts w:eastAsiaTheme="minorEastAsia"/>
        </w:rPr>
      </w:pPr>
      <w:bookmarkStart w:id="210" w:name="_Ref496118988"/>
      <w:bookmarkStart w:id="211" w:name="_Toc496649450"/>
      <w:r>
        <w:t xml:space="preserve">Figura </w:t>
      </w:r>
      <w:r>
        <w:fldChar w:fldCharType="begin"/>
      </w:r>
      <w:r>
        <w:instrText xml:space="preserve"> SEQ Figura \* ARABIC </w:instrText>
      </w:r>
      <w:r>
        <w:fldChar w:fldCharType="separate"/>
      </w:r>
      <w:r w:rsidR="004D3C5D">
        <w:rPr>
          <w:noProof/>
        </w:rPr>
        <w:t>74</w:t>
      </w:r>
      <w:r>
        <w:fldChar w:fldCharType="end"/>
      </w:r>
      <w:bookmarkEnd w:id="210"/>
      <w:r>
        <w:t xml:space="preserve"> - Processo para salvar os resultados anteriores.</w:t>
      </w:r>
      <w:bookmarkEnd w:id="211"/>
    </w:p>
    <w:p w:rsidR="00613FF8" w:rsidRDefault="00613FF8" w:rsidP="00613FF8">
      <w:pPr>
        <w:pStyle w:val="Texto"/>
        <w:rPr>
          <w:rFonts w:eastAsiaTheme="minorEastAsia"/>
        </w:rPr>
      </w:pPr>
      <w:r>
        <w:rPr>
          <w:rFonts w:eastAsiaTheme="minorEastAsia"/>
        </w:rPr>
        <w:t>E então termina a execução do programa</w:t>
      </w:r>
      <w:r w:rsidR="00D35F47">
        <w:rPr>
          <w:rFonts w:eastAsiaTheme="minorEastAsia"/>
        </w:rPr>
        <w:t>.</w:t>
      </w:r>
    </w:p>
    <w:p w:rsidR="00D35F47" w:rsidRDefault="00D35F47" w:rsidP="00613FF8">
      <w:pPr>
        <w:pStyle w:val="Texto"/>
        <w:rPr>
          <w:rFonts w:eastAsiaTheme="minorEastAsia"/>
        </w:rPr>
      </w:pPr>
    </w:p>
    <w:p w:rsidR="00D35F47" w:rsidRDefault="00D35F47" w:rsidP="00D35F47">
      <w:pPr>
        <w:pStyle w:val="sub5titulo"/>
        <w:rPr>
          <w:rFonts w:eastAsiaTheme="minorEastAsia"/>
        </w:rPr>
      </w:pPr>
      <w:r>
        <w:t>3.3.1.4.1 Execução Diária do Programa</w:t>
      </w:r>
    </w:p>
    <w:p w:rsidR="00613FF8" w:rsidRDefault="00613FF8" w:rsidP="00613FF8">
      <w:pPr>
        <w:pStyle w:val="Texto"/>
        <w:rPr>
          <w:rFonts w:eastAsiaTheme="minorEastAsia"/>
        </w:rPr>
      </w:pPr>
    </w:p>
    <w:p w:rsidR="00D35F47" w:rsidRDefault="00D35F47" w:rsidP="00613FF8">
      <w:pPr>
        <w:pStyle w:val="Texto"/>
        <w:rPr>
          <w:rFonts w:eastAsiaTheme="minorEastAsia"/>
        </w:rPr>
      </w:pPr>
      <w:r>
        <w:rPr>
          <w:rFonts w:eastAsiaTheme="minorEastAsia"/>
        </w:rPr>
        <w:tab/>
        <w:t xml:space="preserve">Para a execução diária do programa, optou-se por utilizar </w:t>
      </w:r>
      <w:proofErr w:type="spellStart"/>
      <w:proofErr w:type="gramStart"/>
      <w:r>
        <w:rPr>
          <w:rFonts w:eastAsiaTheme="minorEastAsia"/>
        </w:rPr>
        <w:t>shell</w:t>
      </w:r>
      <w:proofErr w:type="spellEnd"/>
      <w:proofErr w:type="gramEnd"/>
      <w:r>
        <w:rPr>
          <w:rFonts w:eastAsiaTheme="minorEastAsia"/>
        </w:rPr>
        <w:t xml:space="preserve"> scripts que podem ser programados para execução automática através do programa </w:t>
      </w:r>
      <w:proofErr w:type="spellStart"/>
      <w:r>
        <w:rPr>
          <w:rFonts w:eastAsiaTheme="minorEastAsia"/>
        </w:rPr>
        <w:t>Crontab</w:t>
      </w:r>
      <w:proofErr w:type="spellEnd"/>
      <w:r>
        <w:rPr>
          <w:rFonts w:eastAsiaTheme="minorEastAsia"/>
        </w:rPr>
        <w:t xml:space="preserve">. Para ativar a execução automática executa-se o script </w:t>
      </w:r>
      <w:proofErr w:type="gramStart"/>
      <w:r>
        <w:rPr>
          <w:rFonts w:eastAsiaTheme="minorEastAsia"/>
          <w:i/>
        </w:rPr>
        <w:t>start.</w:t>
      </w:r>
      <w:proofErr w:type="gramEnd"/>
      <w:r>
        <w:rPr>
          <w:rFonts w:eastAsiaTheme="minorEastAsia"/>
          <w:i/>
        </w:rPr>
        <w:t xml:space="preserve">sh </w:t>
      </w:r>
      <w:r>
        <w:rPr>
          <w:rFonts w:eastAsiaTheme="minorEastAsia"/>
        </w:rPr>
        <w:t xml:space="preserve">que irá chamar o script responsável por executar o programa </w:t>
      </w:r>
      <w:r>
        <w:rPr>
          <w:rFonts w:eastAsiaTheme="minorEastAsia"/>
          <w:i/>
        </w:rPr>
        <w:t>start.cpp</w:t>
      </w:r>
      <w:r>
        <w:rPr>
          <w:rFonts w:eastAsiaTheme="minorEastAsia"/>
        </w:rPr>
        <w:t xml:space="preserve">. Esse programa verifica a temperatura do dia e programa a execução do programa principal de acordo com o resultado, como pode ser visto na </w:t>
      </w:r>
      <w:r>
        <w:rPr>
          <w:rFonts w:eastAsiaTheme="minorEastAsia"/>
        </w:rPr>
        <w:fldChar w:fldCharType="begin"/>
      </w:r>
      <w:r>
        <w:rPr>
          <w:rFonts w:eastAsiaTheme="minorEastAsia"/>
        </w:rPr>
        <w:instrText xml:space="preserve"> REF _Ref496647325 \h </w:instrText>
      </w:r>
      <w:r>
        <w:rPr>
          <w:rFonts w:eastAsiaTheme="minorEastAsia"/>
        </w:rPr>
      </w:r>
      <w:r>
        <w:rPr>
          <w:rFonts w:eastAsiaTheme="minorEastAsia"/>
        </w:rPr>
        <w:fldChar w:fldCharType="separate"/>
      </w:r>
      <w:r w:rsidR="00A61D9C">
        <w:t xml:space="preserve">Figura </w:t>
      </w:r>
      <w:r w:rsidR="00A61D9C">
        <w:rPr>
          <w:noProof/>
        </w:rPr>
        <w:t>75</w:t>
      </w:r>
      <w:proofErr w:type="gramStart"/>
      <w:r>
        <w:rPr>
          <w:rFonts w:eastAsiaTheme="minorEastAsia"/>
        </w:rPr>
        <w:fldChar w:fldCharType="end"/>
      </w:r>
      <w:proofErr w:type="gramEnd"/>
    </w:p>
    <w:p w:rsidR="00560D0A" w:rsidRDefault="00560D0A" w:rsidP="00613FF8">
      <w:pPr>
        <w:pStyle w:val="Texto"/>
        <w:rPr>
          <w:rFonts w:eastAsiaTheme="minorEastAsia"/>
        </w:rPr>
      </w:pPr>
    </w:p>
    <w:p w:rsidR="00D35F47" w:rsidRDefault="00D35F47" w:rsidP="00D35F47">
      <w:pPr>
        <w:pStyle w:val="Texto"/>
        <w:keepNext/>
      </w:pPr>
      <w:r>
        <w:rPr>
          <w:noProof/>
        </w:rPr>
        <w:drawing>
          <wp:inline distT="0" distB="0" distL="0" distR="0" wp14:anchorId="33E52F5B" wp14:editId="7AEB36C6">
            <wp:extent cx="6478743" cy="7715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97532" cy="773763"/>
                    </a:xfrm>
                    <a:prstGeom prst="rect">
                      <a:avLst/>
                    </a:prstGeom>
                  </pic:spPr>
                </pic:pic>
              </a:graphicData>
            </a:graphic>
          </wp:inline>
        </w:drawing>
      </w:r>
    </w:p>
    <w:p w:rsidR="00D35F47" w:rsidRPr="00D35F47" w:rsidRDefault="00D35F47" w:rsidP="00D35F47">
      <w:pPr>
        <w:pStyle w:val="Legenda"/>
        <w:jc w:val="center"/>
        <w:rPr>
          <w:rFonts w:eastAsiaTheme="minorEastAsia"/>
        </w:rPr>
      </w:pPr>
      <w:bookmarkStart w:id="212" w:name="_Ref496647325"/>
      <w:bookmarkStart w:id="213" w:name="_Toc496649451"/>
      <w:r>
        <w:t xml:space="preserve">Figura </w:t>
      </w:r>
      <w:r>
        <w:fldChar w:fldCharType="begin"/>
      </w:r>
      <w:r>
        <w:instrText xml:space="preserve"> SEQ Figura \* ARABIC </w:instrText>
      </w:r>
      <w:r>
        <w:fldChar w:fldCharType="separate"/>
      </w:r>
      <w:r w:rsidR="004D3C5D">
        <w:rPr>
          <w:noProof/>
        </w:rPr>
        <w:t>75</w:t>
      </w:r>
      <w:r>
        <w:fldChar w:fldCharType="end"/>
      </w:r>
      <w:bookmarkEnd w:id="212"/>
      <w:r>
        <w:t xml:space="preserve"> - Programação de execução do programa principal.</w:t>
      </w:r>
      <w:bookmarkEnd w:id="213"/>
    </w:p>
    <w:p w:rsidR="00613FF8" w:rsidRDefault="00613FF8" w:rsidP="00613FF8">
      <w:pPr>
        <w:pStyle w:val="Texto"/>
        <w:rPr>
          <w:rFonts w:eastAsiaTheme="minorEastAsia"/>
        </w:rPr>
      </w:pPr>
    </w:p>
    <w:p w:rsidR="00613FF8" w:rsidRDefault="00613FF8"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560D0A" w:rsidRDefault="00560D0A" w:rsidP="00001689">
      <w:pPr>
        <w:pStyle w:val="Ttulo3"/>
      </w:pPr>
    </w:p>
    <w:p w:rsidR="00560D0A" w:rsidRDefault="00560D0A" w:rsidP="00560D0A">
      <w:pPr>
        <w:pStyle w:val="Texto"/>
      </w:pPr>
    </w:p>
    <w:p w:rsidR="00560D0A" w:rsidRPr="00560D0A" w:rsidRDefault="00560D0A" w:rsidP="00560D0A">
      <w:pPr>
        <w:pStyle w:val="Texto"/>
      </w:pPr>
    </w:p>
    <w:p w:rsidR="00613FF8" w:rsidRDefault="00613FF8" w:rsidP="00DC7C10">
      <w:pPr>
        <w:pStyle w:val="Ttulo3"/>
      </w:pPr>
      <w:bookmarkStart w:id="214" w:name="_Toc496649373"/>
      <w:r>
        <w:t>3.3.2 Hardware</w:t>
      </w:r>
      <w:bookmarkEnd w:id="214"/>
    </w:p>
    <w:p w:rsidR="00A61D9C" w:rsidRDefault="00A61D9C" w:rsidP="00A61D9C">
      <w:pPr>
        <w:pStyle w:val="Texto"/>
      </w:pPr>
      <w:r>
        <w:tab/>
      </w:r>
    </w:p>
    <w:p w:rsidR="00613FF8" w:rsidRDefault="00613FF8" w:rsidP="00613FF8">
      <w:pPr>
        <w:pStyle w:val="Subsubsubtitulo"/>
      </w:pPr>
      <w:bookmarkStart w:id="215" w:name="_Hlk495950465"/>
      <w:r>
        <w:t xml:space="preserve">3.3.2.1 </w:t>
      </w:r>
      <w:proofErr w:type="spellStart"/>
      <w:r>
        <w:t>Arduino</w:t>
      </w:r>
      <w:proofErr w:type="spellEnd"/>
      <w:r>
        <w:t xml:space="preserve"> Uno R3</w:t>
      </w:r>
      <w:bookmarkEnd w:id="215"/>
    </w:p>
    <w:p w:rsidR="00613FF8" w:rsidRDefault="00613FF8" w:rsidP="00613FF8">
      <w:pPr>
        <w:pStyle w:val="Texto"/>
      </w:pPr>
      <w:r>
        <w:tab/>
        <w:t xml:space="preserve">O </w:t>
      </w:r>
      <w:proofErr w:type="spellStart"/>
      <w:r>
        <w:t>Arduino</w:t>
      </w:r>
      <w:proofErr w:type="spellEnd"/>
      <w:r>
        <w:t xml:space="preserve"> UNO é uma placa com um </w:t>
      </w:r>
      <w:proofErr w:type="spellStart"/>
      <w:r>
        <w:t>microcontrolador</w:t>
      </w:r>
      <w:proofErr w:type="spellEnd"/>
      <w:r>
        <w:t xml:space="preserve"> baseado no </w:t>
      </w:r>
      <w:proofErr w:type="spellStart"/>
      <w:r>
        <w:t>microcontrolador</w:t>
      </w:r>
      <w:proofErr w:type="spellEnd"/>
      <w:r>
        <w:t xml:space="preserve"> </w:t>
      </w:r>
      <w:proofErr w:type="gramStart"/>
      <w:r w:rsidRPr="005214ED">
        <w:t>ATmega328P</w:t>
      </w:r>
      <w:proofErr w:type="gramEnd"/>
      <w:r>
        <w:t xml:space="preserve"> que pode ser programada através de uma linguagem baseada em C ou até mesmo em C. Ele possui 14 pinos digitais de entrada e saída, 6 pinos de entrada analógicos e um cristal de quartzo 16 MHz. O modelo utilizado no projeto é similar ao da </w:t>
      </w:r>
      <w:r w:rsidR="00973C64">
        <w:fldChar w:fldCharType="begin"/>
      </w:r>
      <w:r w:rsidR="00973C64">
        <w:instrText xml:space="preserve"> REF _Ref496119051 \h </w:instrText>
      </w:r>
      <w:r w:rsidR="00973C64">
        <w:fldChar w:fldCharType="separate"/>
      </w:r>
      <w:r w:rsidR="00A61D9C">
        <w:t xml:space="preserve">Figura </w:t>
      </w:r>
      <w:r w:rsidR="00A61D9C">
        <w:rPr>
          <w:noProof/>
        </w:rPr>
        <w:t>76</w:t>
      </w:r>
      <w:r w:rsidR="00973C64">
        <w:fldChar w:fldCharType="end"/>
      </w:r>
      <w:r>
        <w:t xml:space="preserve">. Suas especificações encontram-se na </w:t>
      </w:r>
      <w:r w:rsidR="00973C64">
        <w:fldChar w:fldCharType="begin"/>
      </w:r>
      <w:r w:rsidR="00973C64">
        <w:instrText xml:space="preserve"> REF _Ref496119161 \h </w:instrText>
      </w:r>
      <w:r w:rsidR="00973C64">
        <w:fldChar w:fldCharType="separate"/>
      </w:r>
      <w:r w:rsidR="00A61D9C">
        <w:t xml:space="preserve">Tabela </w:t>
      </w:r>
      <w:r w:rsidR="00A61D9C">
        <w:rPr>
          <w:noProof/>
        </w:rPr>
        <w:t>1</w:t>
      </w:r>
      <w:r w:rsidR="00973C64">
        <w:fldChar w:fldCharType="end"/>
      </w:r>
      <w:r>
        <w:t>:</w:t>
      </w:r>
    </w:p>
    <w:p w:rsidR="00973C64" w:rsidRDefault="00613FF8" w:rsidP="00973C64">
      <w:pPr>
        <w:pStyle w:val="Texto"/>
        <w:keepNext/>
      </w:pPr>
      <w:r>
        <w:rPr>
          <w:noProof/>
        </w:rPr>
        <w:drawing>
          <wp:inline distT="0" distB="0" distL="0" distR="0" wp14:anchorId="2A365E5F" wp14:editId="02CF249A">
            <wp:extent cx="5972175" cy="221932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973C64" w:rsidRDefault="00973C64" w:rsidP="00973C64">
      <w:pPr>
        <w:pStyle w:val="Legenda"/>
        <w:jc w:val="center"/>
      </w:pPr>
      <w:bookmarkStart w:id="216" w:name="_Ref496119051"/>
      <w:bookmarkStart w:id="217" w:name="_Toc496649452"/>
      <w:r>
        <w:t xml:space="preserve">Figura </w:t>
      </w:r>
      <w:r>
        <w:fldChar w:fldCharType="begin"/>
      </w:r>
      <w:r>
        <w:instrText xml:space="preserve"> SEQ Figura \* ARABIC </w:instrText>
      </w:r>
      <w:r>
        <w:fldChar w:fldCharType="separate"/>
      </w:r>
      <w:r w:rsidR="004D3C5D">
        <w:rPr>
          <w:noProof/>
        </w:rPr>
        <w:t>76</w:t>
      </w:r>
      <w:r>
        <w:fldChar w:fldCharType="end"/>
      </w:r>
      <w:bookmarkEnd w:id="216"/>
      <w:r>
        <w:t xml:space="preserve"> - I</w:t>
      </w:r>
      <w:r w:rsidR="00001689">
        <w:t xml:space="preserve">lustração da placa </w:t>
      </w:r>
      <w:proofErr w:type="spellStart"/>
      <w:r w:rsidR="00001689">
        <w:t>Arduino</w:t>
      </w:r>
      <w:proofErr w:type="spellEnd"/>
      <w:r w:rsidR="00001689">
        <w:t xml:space="preserve"> UNO</w:t>
      </w:r>
      <w:r>
        <w:t>.</w:t>
      </w:r>
      <w:bookmarkEnd w:id="217"/>
    </w:p>
    <w:p w:rsidR="00001689" w:rsidRPr="00001689" w:rsidRDefault="00001689" w:rsidP="00001689">
      <w:pPr>
        <w:pStyle w:val="Legenda"/>
        <w:jc w:val="center"/>
      </w:pPr>
      <w:r w:rsidRPr="00917125">
        <w:t xml:space="preserve">Fonte: </w:t>
      </w:r>
      <w:proofErr w:type="gramStart"/>
      <w:r w:rsidRPr="00917125">
        <w:t>https</w:t>
      </w:r>
      <w:proofErr w:type="gramEnd"/>
      <w:r w:rsidRPr="00917125">
        <w:t>://store</w:t>
      </w:r>
      <w:r>
        <w:t>.arduino.cc/usa/arduino-uno-rev3</w:t>
      </w:r>
    </w:p>
    <w:p w:rsidR="00973C64" w:rsidRDefault="00973C64" w:rsidP="00973C64">
      <w:pPr>
        <w:pStyle w:val="Texto"/>
        <w:ind w:firstLine="720"/>
      </w:pPr>
      <w:r>
        <w:t xml:space="preserve">A grande vantagem do </w:t>
      </w:r>
      <w:proofErr w:type="spellStart"/>
      <w:r>
        <w:t>Arduino</w:t>
      </w:r>
      <w:proofErr w:type="spellEnd"/>
      <w:r>
        <w:t xml:space="preserve"> é seu baixo custo, o que faz com que o preço total do projeto continue dentro da abordagem adotada inicialmente de fazer um projeto acessível e de fácil </w:t>
      </w:r>
      <w:proofErr w:type="gramStart"/>
      <w:r>
        <w:t>implementação</w:t>
      </w:r>
      <w:proofErr w:type="gramEnd"/>
      <w:r>
        <w:t xml:space="preserve">. Além do custo, as placas </w:t>
      </w:r>
      <w:proofErr w:type="spellStart"/>
      <w:r>
        <w:t>Arduino</w:t>
      </w:r>
      <w:proofErr w:type="spellEnd"/>
      <w:r>
        <w:t xml:space="preserve"> são </w:t>
      </w:r>
      <w:r>
        <w:rPr>
          <w:i/>
        </w:rPr>
        <w:t>open-</w:t>
      </w:r>
      <w:proofErr w:type="spellStart"/>
      <w:r>
        <w:rPr>
          <w:i/>
        </w:rPr>
        <w:t>source</w:t>
      </w:r>
      <w:proofErr w:type="spellEnd"/>
      <w:r>
        <w:t>, possuindo uma extensa documentação disponível gratuitamente na internet, o que facilita seu uso.</w:t>
      </w:r>
    </w:p>
    <w:p w:rsidR="00973C64" w:rsidRPr="00973C64" w:rsidRDefault="00973C64" w:rsidP="00973C64"/>
    <w:p w:rsidR="00973C64" w:rsidRDefault="00973C64" w:rsidP="00056A8B">
      <w:pPr>
        <w:pStyle w:val="Legenda"/>
        <w:keepNext/>
        <w:jc w:val="center"/>
      </w:pPr>
    </w:p>
    <w:p w:rsidR="00973C64" w:rsidRDefault="00973C64" w:rsidP="00056A8B">
      <w:pPr>
        <w:pStyle w:val="Legenda"/>
        <w:keepNext/>
        <w:jc w:val="center"/>
      </w:pPr>
    </w:p>
    <w:p w:rsidR="00973C64" w:rsidRDefault="00973C64" w:rsidP="00973C64">
      <w:pPr>
        <w:pStyle w:val="Legenda"/>
        <w:keepNext/>
      </w:pPr>
    </w:p>
    <w:p w:rsidR="00973C64" w:rsidRPr="00973C64" w:rsidRDefault="00973C64" w:rsidP="00973C64"/>
    <w:p w:rsidR="00973C64" w:rsidRDefault="00973C64" w:rsidP="00973C64">
      <w:pPr>
        <w:pStyle w:val="Legenda"/>
        <w:keepNext/>
      </w:pPr>
    </w:p>
    <w:p w:rsidR="00973C64" w:rsidRDefault="00973C64" w:rsidP="00056A8B">
      <w:pPr>
        <w:pStyle w:val="Legenda"/>
        <w:keepNext/>
        <w:jc w:val="center"/>
      </w:pPr>
    </w:p>
    <w:p w:rsidR="00056A8B" w:rsidRDefault="00056A8B" w:rsidP="00056A8B">
      <w:pPr>
        <w:pStyle w:val="Legenda"/>
        <w:keepNext/>
        <w:jc w:val="center"/>
      </w:pPr>
      <w:bookmarkStart w:id="218" w:name="_Ref496119161"/>
      <w:bookmarkStart w:id="219" w:name="_Toc496649374"/>
      <w:r>
        <w:t xml:space="preserve">Tabela </w:t>
      </w:r>
      <w:r>
        <w:fldChar w:fldCharType="begin"/>
      </w:r>
      <w:r>
        <w:instrText xml:space="preserve"> SEQ Tabela \* ARABIC </w:instrText>
      </w:r>
      <w:r>
        <w:fldChar w:fldCharType="separate"/>
      </w:r>
      <w:r w:rsidR="00A61D9C">
        <w:rPr>
          <w:noProof/>
        </w:rPr>
        <w:t>1</w:t>
      </w:r>
      <w:r>
        <w:fldChar w:fldCharType="end"/>
      </w:r>
      <w:bookmarkEnd w:id="218"/>
      <w:r>
        <w:t xml:space="preserve"> - Especificações do </w:t>
      </w:r>
      <w:proofErr w:type="spellStart"/>
      <w:r>
        <w:t>Arduino</w:t>
      </w:r>
      <w:proofErr w:type="spellEnd"/>
      <w:r>
        <w:t xml:space="preserve"> Uno.</w:t>
      </w:r>
      <w:bookmarkEnd w:id="219"/>
    </w:p>
    <w:tbl>
      <w:tblPr>
        <w:tblStyle w:val="Tabelacomgrade"/>
        <w:tblW w:w="8807" w:type="dxa"/>
        <w:tblLook w:val="04A0" w:firstRow="1" w:lastRow="0" w:firstColumn="1" w:lastColumn="0" w:noHBand="0" w:noVBand="1"/>
      </w:tblPr>
      <w:tblGrid>
        <w:gridCol w:w="4476"/>
        <w:gridCol w:w="4331"/>
      </w:tblGrid>
      <w:tr w:rsidR="00613FF8" w:rsidTr="00613FF8">
        <w:trPr>
          <w:trHeight w:val="254"/>
        </w:trPr>
        <w:tc>
          <w:tcPr>
            <w:tcW w:w="0" w:type="auto"/>
          </w:tcPr>
          <w:p w:rsidR="00613FF8" w:rsidRDefault="00613FF8" w:rsidP="00613FF8">
            <w:pPr>
              <w:pStyle w:val="Texto"/>
            </w:pPr>
            <w:proofErr w:type="spellStart"/>
            <w:r>
              <w:t>Microcontrolador</w:t>
            </w:r>
            <w:proofErr w:type="spellEnd"/>
          </w:p>
        </w:tc>
        <w:tc>
          <w:tcPr>
            <w:tcW w:w="0" w:type="auto"/>
          </w:tcPr>
          <w:p w:rsidR="00613FF8" w:rsidRDefault="00613FF8" w:rsidP="00613FF8">
            <w:pPr>
              <w:pStyle w:val="Texto"/>
            </w:pPr>
            <w:proofErr w:type="gramStart"/>
            <w:r w:rsidRPr="0037067A">
              <w:t>ATmega328P</w:t>
            </w:r>
            <w:proofErr w:type="gramEnd"/>
          </w:p>
        </w:tc>
      </w:tr>
      <w:tr w:rsidR="00613FF8" w:rsidTr="00613FF8">
        <w:trPr>
          <w:trHeight w:val="254"/>
        </w:trPr>
        <w:tc>
          <w:tcPr>
            <w:tcW w:w="0" w:type="auto"/>
          </w:tcPr>
          <w:p w:rsidR="00613FF8" w:rsidRDefault="00613FF8" w:rsidP="00613FF8">
            <w:pPr>
              <w:pStyle w:val="Texto"/>
            </w:pPr>
            <w:r>
              <w:t>Voltagem de Operação</w:t>
            </w:r>
          </w:p>
        </w:tc>
        <w:tc>
          <w:tcPr>
            <w:tcW w:w="0" w:type="auto"/>
          </w:tcPr>
          <w:p w:rsidR="00613FF8" w:rsidRDefault="00613FF8" w:rsidP="00613FF8">
            <w:pPr>
              <w:pStyle w:val="Texto"/>
            </w:pPr>
            <w:proofErr w:type="gramStart"/>
            <w:r>
              <w:t>5</w:t>
            </w:r>
            <w:proofErr w:type="gramEnd"/>
            <w:r>
              <w:t xml:space="preserve"> V</w:t>
            </w:r>
          </w:p>
        </w:tc>
      </w:tr>
      <w:tr w:rsidR="00613FF8" w:rsidTr="00613FF8">
        <w:trPr>
          <w:trHeight w:val="254"/>
        </w:trPr>
        <w:tc>
          <w:tcPr>
            <w:tcW w:w="0" w:type="auto"/>
          </w:tcPr>
          <w:p w:rsidR="00613FF8" w:rsidRDefault="00613FF8" w:rsidP="00613FF8">
            <w:pPr>
              <w:pStyle w:val="Texto"/>
            </w:pPr>
            <w:r>
              <w:t>Voltagem de Entrada (Recomendado)</w:t>
            </w:r>
          </w:p>
        </w:tc>
        <w:tc>
          <w:tcPr>
            <w:tcW w:w="0" w:type="auto"/>
          </w:tcPr>
          <w:p w:rsidR="00613FF8" w:rsidRDefault="00613FF8" w:rsidP="00613FF8">
            <w:pPr>
              <w:pStyle w:val="Texto"/>
            </w:pPr>
            <w:r>
              <w:t>7-12 V</w:t>
            </w:r>
          </w:p>
        </w:tc>
      </w:tr>
      <w:tr w:rsidR="00613FF8" w:rsidTr="00613FF8">
        <w:trPr>
          <w:trHeight w:val="254"/>
        </w:trPr>
        <w:tc>
          <w:tcPr>
            <w:tcW w:w="0" w:type="auto"/>
          </w:tcPr>
          <w:p w:rsidR="00613FF8" w:rsidRDefault="00613FF8" w:rsidP="00613FF8">
            <w:pPr>
              <w:pStyle w:val="Texto"/>
            </w:pPr>
            <w:r>
              <w:t>Limite de Voltagem de Entrada</w:t>
            </w:r>
          </w:p>
        </w:tc>
        <w:tc>
          <w:tcPr>
            <w:tcW w:w="0" w:type="auto"/>
          </w:tcPr>
          <w:p w:rsidR="00613FF8" w:rsidRDefault="00613FF8" w:rsidP="00613FF8">
            <w:pPr>
              <w:pStyle w:val="Texto"/>
            </w:pPr>
            <w:r>
              <w:t>6-20 V</w:t>
            </w:r>
          </w:p>
        </w:tc>
      </w:tr>
      <w:tr w:rsidR="00613FF8" w:rsidTr="00613FF8">
        <w:trPr>
          <w:trHeight w:val="254"/>
        </w:trPr>
        <w:tc>
          <w:tcPr>
            <w:tcW w:w="0" w:type="auto"/>
          </w:tcPr>
          <w:p w:rsidR="00613FF8" w:rsidRDefault="00613FF8" w:rsidP="00613FF8">
            <w:pPr>
              <w:pStyle w:val="Texto"/>
            </w:pPr>
            <w:r>
              <w:t>Pinos de Entrada/Saída Digitais</w:t>
            </w:r>
          </w:p>
        </w:tc>
        <w:tc>
          <w:tcPr>
            <w:tcW w:w="0" w:type="auto"/>
          </w:tcPr>
          <w:p w:rsidR="00613FF8" w:rsidRDefault="00613FF8" w:rsidP="00613FF8">
            <w:pPr>
              <w:pStyle w:val="Texto"/>
            </w:pPr>
            <w:r>
              <w:t xml:space="preserve">14 (Desses, </w:t>
            </w:r>
            <w:proofErr w:type="gramStart"/>
            <w:r>
              <w:t>6</w:t>
            </w:r>
            <w:proofErr w:type="gramEnd"/>
            <w:r>
              <w:t xml:space="preserve"> podem prover saída PWM)</w:t>
            </w:r>
          </w:p>
        </w:tc>
      </w:tr>
      <w:tr w:rsidR="00613FF8" w:rsidTr="00613FF8">
        <w:trPr>
          <w:trHeight w:val="254"/>
        </w:trPr>
        <w:tc>
          <w:tcPr>
            <w:tcW w:w="0" w:type="auto"/>
          </w:tcPr>
          <w:p w:rsidR="00613FF8" w:rsidRDefault="00613FF8" w:rsidP="00613FF8">
            <w:pPr>
              <w:pStyle w:val="Texto"/>
            </w:pPr>
            <w:r>
              <w:t>Pinos de Entrada Digitais</w:t>
            </w:r>
          </w:p>
        </w:tc>
        <w:tc>
          <w:tcPr>
            <w:tcW w:w="0" w:type="auto"/>
          </w:tcPr>
          <w:p w:rsidR="00613FF8" w:rsidRDefault="00613FF8" w:rsidP="00613FF8">
            <w:pPr>
              <w:pStyle w:val="Texto"/>
            </w:pPr>
            <w:proofErr w:type="gramStart"/>
            <w:r>
              <w:t>6</w:t>
            </w:r>
            <w:proofErr w:type="gramEnd"/>
          </w:p>
        </w:tc>
      </w:tr>
      <w:tr w:rsidR="00613FF8" w:rsidTr="00613FF8">
        <w:trPr>
          <w:trHeight w:val="254"/>
        </w:trPr>
        <w:tc>
          <w:tcPr>
            <w:tcW w:w="0" w:type="auto"/>
          </w:tcPr>
          <w:p w:rsidR="00613FF8" w:rsidRDefault="00613FF8" w:rsidP="00613FF8">
            <w:pPr>
              <w:pStyle w:val="Texto"/>
            </w:pPr>
            <w:r w:rsidRPr="0037067A">
              <w:t xml:space="preserve">Corrente DC por </w:t>
            </w:r>
            <w:r>
              <w:t>P</w:t>
            </w:r>
            <w:r w:rsidRPr="0037067A">
              <w:t xml:space="preserve">ino de </w:t>
            </w:r>
            <w:r>
              <w:t>E</w:t>
            </w:r>
            <w:r w:rsidRPr="0037067A">
              <w:t>ntrada/</w:t>
            </w:r>
            <w:r>
              <w:t>S</w:t>
            </w:r>
            <w:r w:rsidRPr="0037067A">
              <w:t>aída</w:t>
            </w:r>
          </w:p>
        </w:tc>
        <w:tc>
          <w:tcPr>
            <w:tcW w:w="0" w:type="auto"/>
          </w:tcPr>
          <w:p w:rsidR="00613FF8" w:rsidRDefault="00613FF8" w:rsidP="00613FF8">
            <w:pPr>
              <w:pStyle w:val="Texto"/>
            </w:pPr>
            <w:r>
              <w:t xml:space="preserve">20 </w:t>
            </w:r>
            <w:proofErr w:type="spellStart"/>
            <w:proofErr w:type="gramStart"/>
            <w:r>
              <w:t>mA</w:t>
            </w:r>
            <w:proofErr w:type="spellEnd"/>
            <w:proofErr w:type="gramEnd"/>
          </w:p>
        </w:tc>
      </w:tr>
      <w:tr w:rsidR="00613FF8" w:rsidTr="00613FF8">
        <w:trPr>
          <w:trHeight w:val="269"/>
        </w:trPr>
        <w:tc>
          <w:tcPr>
            <w:tcW w:w="0" w:type="auto"/>
          </w:tcPr>
          <w:p w:rsidR="00613FF8" w:rsidRDefault="00613FF8" w:rsidP="00613FF8">
            <w:pPr>
              <w:pStyle w:val="Texto"/>
            </w:pPr>
            <w:r w:rsidRPr="0037067A">
              <w:t xml:space="preserve">Corrente DC no </w:t>
            </w:r>
            <w:r>
              <w:t>P</w:t>
            </w:r>
            <w:r w:rsidRPr="0037067A">
              <w:t>ino de 3,3 V</w:t>
            </w:r>
          </w:p>
        </w:tc>
        <w:tc>
          <w:tcPr>
            <w:tcW w:w="0" w:type="auto"/>
          </w:tcPr>
          <w:p w:rsidR="00613FF8" w:rsidRDefault="00613FF8" w:rsidP="00613FF8">
            <w:pPr>
              <w:pStyle w:val="Texto"/>
            </w:pPr>
            <w:r>
              <w:t xml:space="preserve">50 </w:t>
            </w:r>
            <w:proofErr w:type="spellStart"/>
            <w:proofErr w:type="gramStart"/>
            <w:r>
              <w:t>mA</w:t>
            </w:r>
            <w:proofErr w:type="spellEnd"/>
            <w:proofErr w:type="gramEnd"/>
          </w:p>
        </w:tc>
      </w:tr>
      <w:tr w:rsidR="00613FF8" w:rsidTr="00613FF8">
        <w:trPr>
          <w:trHeight w:val="254"/>
        </w:trPr>
        <w:tc>
          <w:tcPr>
            <w:tcW w:w="0" w:type="auto"/>
          </w:tcPr>
          <w:p w:rsidR="00613FF8" w:rsidRDefault="00613FF8" w:rsidP="00613FF8">
            <w:pPr>
              <w:pStyle w:val="Texto"/>
            </w:pPr>
            <w:r>
              <w:t>Memória Flash</w:t>
            </w:r>
          </w:p>
        </w:tc>
        <w:tc>
          <w:tcPr>
            <w:tcW w:w="0" w:type="auto"/>
          </w:tcPr>
          <w:p w:rsidR="00613FF8" w:rsidRDefault="00613FF8" w:rsidP="00613FF8">
            <w:pPr>
              <w:pStyle w:val="Texto"/>
            </w:pPr>
            <w:r>
              <w:t>32 KB</w:t>
            </w:r>
          </w:p>
        </w:tc>
      </w:tr>
      <w:tr w:rsidR="00613FF8" w:rsidTr="00613FF8">
        <w:trPr>
          <w:trHeight w:val="254"/>
        </w:trPr>
        <w:tc>
          <w:tcPr>
            <w:tcW w:w="0" w:type="auto"/>
          </w:tcPr>
          <w:p w:rsidR="00613FF8" w:rsidRDefault="00613FF8" w:rsidP="00613FF8">
            <w:pPr>
              <w:pStyle w:val="Texto"/>
            </w:pPr>
            <w:r>
              <w:t>Memória SRAM</w:t>
            </w:r>
          </w:p>
        </w:tc>
        <w:tc>
          <w:tcPr>
            <w:tcW w:w="0" w:type="auto"/>
          </w:tcPr>
          <w:p w:rsidR="00613FF8" w:rsidRDefault="00613FF8" w:rsidP="00613FF8">
            <w:pPr>
              <w:pStyle w:val="Texto"/>
            </w:pPr>
            <w:r>
              <w:t>2 KB</w:t>
            </w:r>
          </w:p>
        </w:tc>
      </w:tr>
      <w:tr w:rsidR="00613FF8" w:rsidTr="00613FF8">
        <w:trPr>
          <w:trHeight w:val="254"/>
        </w:trPr>
        <w:tc>
          <w:tcPr>
            <w:tcW w:w="0" w:type="auto"/>
          </w:tcPr>
          <w:p w:rsidR="00613FF8" w:rsidRDefault="00613FF8" w:rsidP="00613FF8">
            <w:pPr>
              <w:pStyle w:val="Texto"/>
            </w:pPr>
            <w:r>
              <w:t xml:space="preserve">Memória </w:t>
            </w:r>
            <w:bookmarkStart w:id="220" w:name="_Hlk495955703"/>
            <w:r>
              <w:t>EEPROM</w:t>
            </w:r>
            <w:bookmarkEnd w:id="220"/>
          </w:p>
        </w:tc>
        <w:tc>
          <w:tcPr>
            <w:tcW w:w="0" w:type="auto"/>
          </w:tcPr>
          <w:p w:rsidR="00613FF8" w:rsidRDefault="00613FF8" w:rsidP="00613FF8">
            <w:pPr>
              <w:pStyle w:val="Texto"/>
            </w:pPr>
            <w:r>
              <w:t>1 KB</w:t>
            </w:r>
          </w:p>
        </w:tc>
      </w:tr>
      <w:tr w:rsidR="00613FF8" w:rsidTr="00613FF8">
        <w:trPr>
          <w:trHeight w:val="254"/>
        </w:trPr>
        <w:tc>
          <w:tcPr>
            <w:tcW w:w="0" w:type="auto"/>
          </w:tcPr>
          <w:p w:rsidR="00613FF8" w:rsidRDefault="00613FF8" w:rsidP="00613FF8">
            <w:pPr>
              <w:pStyle w:val="Texto"/>
            </w:pPr>
            <w:proofErr w:type="spellStart"/>
            <w:r>
              <w:t>Clock</w:t>
            </w:r>
            <w:proofErr w:type="spellEnd"/>
          </w:p>
        </w:tc>
        <w:tc>
          <w:tcPr>
            <w:tcW w:w="0" w:type="auto"/>
          </w:tcPr>
          <w:p w:rsidR="00613FF8" w:rsidRDefault="00613FF8" w:rsidP="00613FF8">
            <w:pPr>
              <w:pStyle w:val="Texto"/>
            </w:pPr>
            <w:r>
              <w:t>16 MHz</w:t>
            </w:r>
          </w:p>
        </w:tc>
      </w:tr>
      <w:tr w:rsidR="00613FF8" w:rsidRPr="0037067A" w:rsidTr="00613FF8">
        <w:trPr>
          <w:trHeight w:val="254"/>
        </w:trPr>
        <w:tc>
          <w:tcPr>
            <w:tcW w:w="0" w:type="auto"/>
          </w:tcPr>
          <w:p w:rsidR="00613FF8" w:rsidRPr="0037067A" w:rsidRDefault="00613FF8" w:rsidP="00613FF8">
            <w:pPr>
              <w:pStyle w:val="Texto"/>
            </w:pPr>
            <w:r w:rsidRPr="0037067A">
              <w:t xml:space="preserve">Pino onde o </w:t>
            </w:r>
            <w:bookmarkStart w:id="221" w:name="_Hlk495955727"/>
            <w:r w:rsidRPr="0037067A">
              <w:t>LED</w:t>
            </w:r>
            <w:bookmarkEnd w:id="221"/>
            <w:r w:rsidRPr="0037067A">
              <w:t xml:space="preserve"> </w:t>
            </w:r>
            <w:r w:rsidRPr="0037067A">
              <w:rPr>
                <w:i/>
              </w:rPr>
              <w:t>on-board</w:t>
            </w:r>
            <w:r w:rsidRPr="0037067A">
              <w:t xml:space="preserve"> está conectado</w:t>
            </w:r>
          </w:p>
        </w:tc>
        <w:tc>
          <w:tcPr>
            <w:tcW w:w="0" w:type="auto"/>
          </w:tcPr>
          <w:p w:rsidR="00613FF8" w:rsidRPr="0037067A" w:rsidRDefault="00613FF8" w:rsidP="00613FF8">
            <w:pPr>
              <w:pStyle w:val="Texto"/>
            </w:pPr>
            <w:r>
              <w:t>13</w:t>
            </w:r>
          </w:p>
        </w:tc>
      </w:tr>
      <w:tr w:rsidR="00613FF8" w:rsidRPr="0037067A" w:rsidTr="00613FF8">
        <w:trPr>
          <w:trHeight w:val="254"/>
        </w:trPr>
        <w:tc>
          <w:tcPr>
            <w:tcW w:w="0" w:type="auto"/>
          </w:tcPr>
          <w:p w:rsidR="00613FF8" w:rsidRPr="0037067A" w:rsidRDefault="00613FF8" w:rsidP="00613FF8">
            <w:pPr>
              <w:pStyle w:val="Texto"/>
            </w:pPr>
            <w:r>
              <w:t>Comprimento</w:t>
            </w:r>
          </w:p>
        </w:tc>
        <w:tc>
          <w:tcPr>
            <w:tcW w:w="0" w:type="auto"/>
          </w:tcPr>
          <w:p w:rsidR="00613FF8" w:rsidRPr="0037067A" w:rsidRDefault="00613FF8" w:rsidP="00613FF8">
            <w:pPr>
              <w:pStyle w:val="Texto"/>
            </w:pPr>
            <w:r w:rsidRPr="0037067A">
              <w:t>68.6 mm</w:t>
            </w:r>
          </w:p>
        </w:tc>
      </w:tr>
      <w:tr w:rsidR="00613FF8" w:rsidRPr="0037067A" w:rsidTr="00613FF8">
        <w:trPr>
          <w:trHeight w:val="254"/>
        </w:trPr>
        <w:tc>
          <w:tcPr>
            <w:tcW w:w="0" w:type="auto"/>
          </w:tcPr>
          <w:p w:rsidR="00613FF8" w:rsidRPr="0037067A" w:rsidRDefault="00613FF8" w:rsidP="00613FF8">
            <w:pPr>
              <w:pStyle w:val="Texto"/>
            </w:pPr>
            <w:r>
              <w:t>Largura</w:t>
            </w:r>
          </w:p>
        </w:tc>
        <w:tc>
          <w:tcPr>
            <w:tcW w:w="0" w:type="auto"/>
          </w:tcPr>
          <w:p w:rsidR="00613FF8" w:rsidRPr="0037067A" w:rsidRDefault="00613FF8" w:rsidP="00613FF8">
            <w:pPr>
              <w:pStyle w:val="Texto"/>
            </w:pPr>
            <w:r>
              <w:t>53.4 mm</w:t>
            </w:r>
          </w:p>
        </w:tc>
      </w:tr>
      <w:tr w:rsidR="00613FF8" w:rsidRPr="0037067A" w:rsidTr="00613FF8">
        <w:trPr>
          <w:trHeight w:val="254"/>
        </w:trPr>
        <w:tc>
          <w:tcPr>
            <w:tcW w:w="0" w:type="auto"/>
          </w:tcPr>
          <w:p w:rsidR="00613FF8" w:rsidRPr="0037067A" w:rsidRDefault="00613FF8" w:rsidP="00613FF8">
            <w:pPr>
              <w:pStyle w:val="Texto"/>
            </w:pPr>
            <w:r>
              <w:t>Peso</w:t>
            </w:r>
          </w:p>
        </w:tc>
        <w:tc>
          <w:tcPr>
            <w:tcW w:w="0" w:type="auto"/>
          </w:tcPr>
          <w:p w:rsidR="00613FF8" w:rsidRPr="0037067A" w:rsidRDefault="00613FF8" w:rsidP="00613FF8">
            <w:pPr>
              <w:pStyle w:val="Texto"/>
            </w:pPr>
            <w:r>
              <w:t>25g</w:t>
            </w:r>
          </w:p>
        </w:tc>
      </w:tr>
    </w:tbl>
    <w:p w:rsidR="00613FF8" w:rsidRDefault="00613FF8" w:rsidP="00613FF8">
      <w:pPr>
        <w:pStyle w:val="Texto"/>
      </w:pPr>
    </w:p>
    <w:p w:rsidR="00613FF8" w:rsidRDefault="00613FF8" w:rsidP="00613FF8">
      <w:pPr>
        <w:pStyle w:val="Subsubsubtitulo"/>
      </w:pPr>
      <w:r>
        <w:t>3.3.2.2 Sensor de Umidade do Solo YL-69</w:t>
      </w:r>
    </w:p>
    <w:p w:rsidR="00613FF8" w:rsidRDefault="00613FF8" w:rsidP="00613FF8">
      <w:pPr>
        <w:pStyle w:val="Texto"/>
      </w:pPr>
      <w:r>
        <w:tab/>
        <w:t xml:space="preserve">O sensor de umidade utilizado nesse projeto é composto por duas partes, como pode ser visto na </w:t>
      </w:r>
      <w:r w:rsidR="00973C64">
        <w:fldChar w:fldCharType="begin"/>
      </w:r>
      <w:r w:rsidR="00973C64">
        <w:instrText xml:space="preserve"> REF _Ref496119259 \h </w:instrText>
      </w:r>
      <w:r w:rsidR="00973C64">
        <w:fldChar w:fldCharType="separate"/>
      </w:r>
      <w:r w:rsidR="00A61D9C">
        <w:t xml:space="preserve">Figura </w:t>
      </w:r>
      <w:r w:rsidR="00A61D9C">
        <w:rPr>
          <w:noProof/>
        </w:rPr>
        <w:t>77</w:t>
      </w:r>
      <w:r w:rsidR="00973C64">
        <w:fldChar w:fldCharType="end"/>
      </w:r>
      <w:r>
        <w:t>, uma placa eletrônica (YL-38) e um sensor com duas sondas (YL-69) que são responsáveis por detectar o conteúdo da água.</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5FBBE35D" wp14:editId="460E4233">
            <wp:extent cx="2038350" cy="2143180"/>
            <wp:effectExtent l="0" t="0" r="0" b="9525"/>
            <wp:docPr id="67" name="Imagem 67" descr="mois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isture senso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63413" cy="2169532"/>
                    </a:xfrm>
                    <a:prstGeom prst="rect">
                      <a:avLst/>
                    </a:prstGeom>
                    <a:noFill/>
                    <a:ln>
                      <a:noFill/>
                    </a:ln>
                  </pic:spPr>
                </pic:pic>
              </a:graphicData>
            </a:graphic>
          </wp:inline>
        </w:drawing>
      </w:r>
    </w:p>
    <w:p w:rsidR="00001689" w:rsidRDefault="00973C64" w:rsidP="00973C64">
      <w:pPr>
        <w:pStyle w:val="Legenda"/>
        <w:jc w:val="center"/>
      </w:pPr>
      <w:bookmarkStart w:id="222" w:name="_Ref496119259"/>
      <w:bookmarkStart w:id="223" w:name="_Toc496649453"/>
      <w:r>
        <w:t xml:space="preserve">Figura </w:t>
      </w:r>
      <w:r>
        <w:fldChar w:fldCharType="begin"/>
      </w:r>
      <w:r>
        <w:instrText xml:space="preserve"> SEQ Figura \* ARABIC </w:instrText>
      </w:r>
      <w:r>
        <w:fldChar w:fldCharType="separate"/>
      </w:r>
      <w:r w:rsidR="004D3C5D">
        <w:rPr>
          <w:noProof/>
        </w:rPr>
        <w:t>77</w:t>
      </w:r>
      <w:r>
        <w:fldChar w:fldCharType="end"/>
      </w:r>
      <w:bookmarkEnd w:id="222"/>
      <w:r>
        <w:t xml:space="preserve"> - Ilustração do sensor YL-69.</w:t>
      </w:r>
      <w:bookmarkEnd w:id="223"/>
    </w:p>
    <w:p w:rsidR="00613FF8" w:rsidRDefault="00001689" w:rsidP="00973C64">
      <w:pPr>
        <w:pStyle w:val="Legenda"/>
        <w:jc w:val="center"/>
      </w:pPr>
      <w:r w:rsidRPr="00790A52">
        <w:t xml:space="preserve">Fonte: </w:t>
      </w:r>
      <w:proofErr w:type="gramStart"/>
      <w:r w:rsidRPr="00790A52">
        <w:t>https</w:t>
      </w:r>
      <w:proofErr w:type="gramEnd"/>
      <w:r w:rsidRPr="00790A52">
        <w:t>://randomnerdtutorials.com/guide-for-soil-moisture-sensor-yl-69-or-hl-69-with-the-arduino/</w:t>
      </w:r>
      <w:r w:rsidR="00613FF8">
        <w:tab/>
      </w:r>
    </w:p>
    <w:p w:rsidR="00613FF8" w:rsidRDefault="00613FF8" w:rsidP="00613FF8">
      <w:pPr>
        <w:pStyle w:val="Texto"/>
      </w:pPr>
      <w:r>
        <w:lastRenderedPageBreak/>
        <w:tab/>
        <w:t xml:space="preserve">As sondas são responsáveis por passar corrente pelo solo e ler a resistência entre elas para obter o nível de umidade. A presença de mais água faz com que o solo conduza eletricidade mais fácil, o que indica uma baixa resistência, enquanto o solo seco dificulta a condução de eletricidade, indicando uma resistência alta. Vale ressaltar que esses valores são aproximações e que uma simples chacoalhada no solo pode mudar drasticamente o valor lido, ainda assim, pelo baixo custo do sensor, foi escolhido utilizá-lo ainda assim. Suas especificações encontram-se na </w:t>
      </w:r>
      <w:r w:rsidR="00973C64">
        <w:fldChar w:fldCharType="begin"/>
      </w:r>
      <w:r w:rsidR="00973C64">
        <w:instrText xml:space="preserve"> REF _Ref496119170 \h </w:instrText>
      </w:r>
      <w:r w:rsidR="00973C64">
        <w:fldChar w:fldCharType="separate"/>
      </w:r>
      <w:r w:rsidR="00A61D9C">
        <w:t xml:space="preserve">Tabela </w:t>
      </w:r>
      <w:r w:rsidR="00A61D9C">
        <w:rPr>
          <w:noProof/>
        </w:rPr>
        <w:t>2</w:t>
      </w:r>
      <w:r w:rsidR="00973C64">
        <w:fldChar w:fldCharType="end"/>
      </w:r>
      <w:r>
        <w:t>.</w:t>
      </w:r>
    </w:p>
    <w:p w:rsidR="00973C64" w:rsidRDefault="00973C64" w:rsidP="00613FF8">
      <w:pPr>
        <w:pStyle w:val="Texto"/>
      </w:pPr>
    </w:p>
    <w:p w:rsidR="00056A8B" w:rsidRDefault="00056A8B" w:rsidP="00056A8B">
      <w:pPr>
        <w:pStyle w:val="Legenda"/>
        <w:keepNext/>
        <w:jc w:val="center"/>
      </w:pPr>
      <w:bookmarkStart w:id="224" w:name="_Ref496119170"/>
      <w:bookmarkStart w:id="225" w:name="_Toc496649375"/>
      <w:r>
        <w:t xml:space="preserve">Tabela </w:t>
      </w:r>
      <w:r>
        <w:fldChar w:fldCharType="begin"/>
      </w:r>
      <w:r>
        <w:instrText xml:space="preserve"> SEQ Tabela \* ARABIC </w:instrText>
      </w:r>
      <w:r>
        <w:fldChar w:fldCharType="separate"/>
      </w:r>
      <w:r w:rsidR="00A61D9C">
        <w:rPr>
          <w:noProof/>
        </w:rPr>
        <w:t>2</w:t>
      </w:r>
      <w:r>
        <w:fldChar w:fldCharType="end"/>
      </w:r>
      <w:bookmarkEnd w:id="224"/>
      <w:r>
        <w:t xml:space="preserve"> - Especificações do sensor YL 69</w:t>
      </w:r>
      <w:bookmarkEnd w:id="225"/>
    </w:p>
    <w:tbl>
      <w:tblPr>
        <w:tblStyle w:val="Tabelacomgrade"/>
        <w:tblW w:w="0" w:type="auto"/>
        <w:jc w:val="center"/>
        <w:tblLook w:val="04A0" w:firstRow="1" w:lastRow="0" w:firstColumn="1" w:lastColumn="0" w:noHBand="0" w:noVBand="1"/>
      </w:tblPr>
      <w:tblGrid>
        <w:gridCol w:w="2659"/>
        <w:gridCol w:w="2660"/>
      </w:tblGrid>
      <w:tr w:rsidR="00613FF8" w:rsidTr="00573C20">
        <w:trPr>
          <w:trHeight w:val="500"/>
          <w:jc w:val="center"/>
        </w:trPr>
        <w:tc>
          <w:tcPr>
            <w:tcW w:w="2659" w:type="dxa"/>
          </w:tcPr>
          <w:p w:rsidR="00613FF8" w:rsidRDefault="00613FF8" w:rsidP="00613FF8">
            <w:pPr>
              <w:pStyle w:val="Texto"/>
            </w:pPr>
            <w:r>
              <w:t>Voltagem de Operação</w:t>
            </w:r>
          </w:p>
        </w:tc>
        <w:tc>
          <w:tcPr>
            <w:tcW w:w="2660" w:type="dxa"/>
          </w:tcPr>
          <w:p w:rsidR="00613FF8" w:rsidRDefault="00613FF8" w:rsidP="00613FF8">
            <w:pPr>
              <w:pStyle w:val="Texto"/>
            </w:pPr>
            <w:r>
              <w:t>3,3 V – 5 V</w:t>
            </w:r>
          </w:p>
        </w:tc>
      </w:tr>
      <w:tr w:rsidR="00613FF8" w:rsidTr="00573C20">
        <w:trPr>
          <w:trHeight w:val="500"/>
          <w:jc w:val="center"/>
        </w:trPr>
        <w:tc>
          <w:tcPr>
            <w:tcW w:w="2659" w:type="dxa"/>
          </w:tcPr>
          <w:p w:rsidR="00613FF8" w:rsidRDefault="00613FF8" w:rsidP="00613FF8">
            <w:pPr>
              <w:pStyle w:val="Texto"/>
            </w:pPr>
            <w:r>
              <w:t>Voltagem de Saída</w:t>
            </w:r>
          </w:p>
        </w:tc>
        <w:tc>
          <w:tcPr>
            <w:tcW w:w="2660" w:type="dxa"/>
          </w:tcPr>
          <w:p w:rsidR="00613FF8" w:rsidRDefault="00613FF8" w:rsidP="00613FF8">
            <w:pPr>
              <w:pStyle w:val="Texto"/>
            </w:pPr>
            <w:proofErr w:type="gramStart"/>
            <w:r>
              <w:t>0</w:t>
            </w:r>
            <w:proofErr w:type="gramEnd"/>
            <w:r>
              <w:t xml:space="preserve"> V – 4,2 V</w:t>
            </w:r>
          </w:p>
        </w:tc>
      </w:tr>
      <w:tr w:rsidR="00613FF8" w:rsidTr="00573C20">
        <w:trPr>
          <w:trHeight w:val="500"/>
          <w:jc w:val="center"/>
        </w:trPr>
        <w:tc>
          <w:tcPr>
            <w:tcW w:w="2659" w:type="dxa"/>
          </w:tcPr>
          <w:p w:rsidR="00613FF8" w:rsidRDefault="00613FF8" w:rsidP="00613FF8">
            <w:pPr>
              <w:pStyle w:val="Texto"/>
            </w:pPr>
            <w:r>
              <w:t>Corrente</w:t>
            </w:r>
          </w:p>
        </w:tc>
        <w:tc>
          <w:tcPr>
            <w:tcW w:w="2660" w:type="dxa"/>
          </w:tcPr>
          <w:p w:rsidR="00613FF8" w:rsidRDefault="00613FF8" w:rsidP="00613FF8">
            <w:pPr>
              <w:pStyle w:val="Texto"/>
            </w:pPr>
            <w:r>
              <w:t xml:space="preserve">35 </w:t>
            </w:r>
            <w:proofErr w:type="spellStart"/>
            <w:proofErr w:type="gramStart"/>
            <w:r>
              <w:t>mA</w:t>
            </w:r>
            <w:proofErr w:type="spellEnd"/>
            <w:proofErr w:type="gramEnd"/>
          </w:p>
        </w:tc>
      </w:tr>
      <w:tr w:rsidR="00613FF8" w:rsidTr="00573C20">
        <w:trPr>
          <w:trHeight w:val="500"/>
          <w:jc w:val="center"/>
        </w:trPr>
        <w:tc>
          <w:tcPr>
            <w:tcW w:w="2659" w:type="dxa"/>
          </w:tcPr>
          <w:p w:rsidR="00613FF8" w:rsidRDefault="00613FF8" w:rsidP="00613FF8">
            <w:pPr>
              <w:pStyle w:val="Texto"/>
            </w:pPr>
            <w:r>
              <w:t>Dimensões YL-69</w:t>
            </w:r>
          </w:p>
        </w:tc>
        <w:tc>
          <w:tcPr>
            <w:tcW w:w="2660" w:type="dxa"/>
          </w:tcPr>
          <w:p w:rsidR="00613FF8" w:rsidRDefault="00613FF8" w:rsidP="00613FF8">
            <w:pPr>
              <w:pStyle w:val="Texto"/>
            </w:pPr>
            <w:proofErr w:type="gramStart"/>
            <w:r>
              <w:t>60mm</w:t>
            </w:r>
            <w:proofErr w:type="gramEnd"/>
            <w:r>
              <w:t xml:space="preserve"> x 20mm</w:t>
            </w:r>
          </w:p>
        </w:tc>
      </w:tr>
      <w:tr w:rsidR="00613FF8" w:rsidTr="00573C20">
        <w:trPr>
          <w:trHeight w:val="500"/>
          <w:jc w:val="center"/>
        </w:trPr>
        <w:tc>
          <w:tcPr>
            <w:tcW w:w="2659" w:type="dxa"/>
          </w:tcPr>
          <w:p w:rsidR="00613FF8" w:rsidRDefault="00613FF8" w:rsidP="00613FF8">
            <w:pPr>
              <w:pStyle w:val="Texto"/>
            </w:pPr>
            <w:r>
              <w:t>Dimensões YL-38</w:t>
            </w:r>
          </w:p>
        </w:tc>
        <w:tc>
          <w:tcPr>
            <w:tcW w:w="2660" w:type="dxa"/>
          </w:tcPr>
          <w:p w:rsidR="00613FF8" w:rsidRDefault="00613FF8" w:rsidP="00613FF8">
            <w:pPr>
              <w:pStyle w:val="Texto"/>
            </w:pPr>
            <w:proofErr w:type="gramStart"/>
            <w:r w:rsidRPr="002A27F5">
              <w:t>30mm</w:t>
            </w:r>
            <w:proofErr w:type="gramEnd"/>
            <w:r w:rsidRPr="002A27F5">
              <w:t xml:space="preserve"> x 16mm</w:t>
            </w:r>
          </w:p>
        </w:tc>
      </w:tr>
    </w:tbl>
    <w:p w:rsidR="00613FF8" w:rsidRDefault="00613FF8" w:rsidP="0083708E">
      <w:pPr>
        <w:pStyle w:val="Texto"/>
      </w:pPr>
    </w:p>
    <w:p w:rsidR="00816FF8" w:rsidRDefault="00B50D7D" w:rsidP="00B50D7D">
      <w:pPr>
        <w:pStyle w:val="Subsubsubtitulo"/>
      </w:pPr>
      <w:r>
        <w:t>3.3.2.</w:t>
      </w:r>
      <w:r w:rsidR="00816FF8">
        <w:t>3</w:t>
      </w:r>
      <w:r>
        <w:t xml:space="preserve"> </w:t>
      </w:r>
      <w:proofErr w:type="spellStart"/>
      <w:r w:rsidR="00816FF8">
        <w:t>Raspberry</w:t>
      </w:r>
      <w:proofErr w:type="spellEnd"/>
      <w:r w:rsidR="00816FF8">
        <w:t xml:space="preserve"> </w:t>
      </w:r>
      <w:proofErr w:type="spellStart"/>
      <w:proofErr w:type="gramStart"/>
      <w:r w:rsidR="00816FF8">
        <w:t>Pi</w:t>
      </w:r>
      <w:proofErr w:type="spellEnd"/>
      <w:proofErr w:type="gramEnd"/>
    </w:p>
    <w:p w:rsidR="00816FF8" w:rsidRDefault="00816FF8" w:rsidP="00B50D7D">
      <w:pPr>
        <w:pStyle w:val="Subsubsubtitulo"/>
      </w:pPr>
      <w:r>
        <w:tab/>
      </w:r>
    </w:p>
    <w:p w:rsidR="00674587" w:rsidRDefault="00816FF8" w:rsidP="00816FF8">
      <w:pPr>
        <w:pStyle w:val="Texto"/>
      </w:pPr>
      <w:r>
        <w:tab/>
      </w:r>
      <w:r w:rsidR="00192FF0">
        <w:t xml:space="preserve">A </w:t>
      </w:r>
      <w:proofErr w:type="spellStart"/>
      <w:r w:rsidR="00192FF0">
        <w:t>Raspberry</w:t>
      </w:r>
      <w:proofErr w:type="spellEnd"/>
      <w:r w:rsidR="00192FF0">
        <w:t xml:space="preserve"> </w:t>
      </w:r>
      <w:proofErr w:type="spellStart"/>
      <w:proofErr w:type="gramStart"/>
      <w:r w:rsidR="00192FF0">
        <w:t>Pi</w:t>
      </w:r>
      <w:proofErr w:type="spellEnd"/>
      <w:proofErr w:type="gramEnd"/>
      <w:r w:rsidR="00192FF0">
        <w:t xml:space="preserve"> é </w:t>
      </w:r>
      <w:r w:rsidR="00674587">
        <w:t xml:space="preserve">um computador de placa única que possui microprocessadores, memória e entrada/saída embutidos em uma placa só. Uma </w:t>
      </w:r>
      <w:proofErr w:type="spellStart"/>
      <w:r w:rsidR="00674587">
        <w:t>Raspberry</w:t>
      </w:r>
      <w:proofErr w:type="spellEnd"/>
      <w:r w:rsidR="00674587">
        <w:t xml:space="preserve"> é capaz de executar as principais funções de um computador como acessar a internet, compilar códigos via terminal e editar arquivos. O modelo utilizado no projeto foi a </w:t>
      </w:r>
      <w:proofErr w:type="spellStart"/>
      <w:r w:rsidR="00674587">
        <w:t>Raspberry</w:t>
      </w:r>
      <w:proofErr w:type="spellEnd"/>
      <w:r w:rsidR="00674587">
        <w:t xml:space="preserve"> </w:t>
      </w:r>
      <w:proofErr w:type="spellStart"/>
      <w:proofErr w:type="gramStart"/>
      <w:r w:rsidR="00674587">
        <w:t>Pi</w:t>
      </w:r>
      <w:proofErr w:type="spellEnd"/>
      <w:proofErr w:type="gramEnd"/>
      <w:r w:rsidR="00674587">
        <w:t xml:space="preserve"> </w:t>
      </w:r>
      <w:proofErr w:type="spellStart"/>
      <w:r w:rsidR="00674587">
        <w:t>Model</w:t>
      </w:r>
      <w:proofErr w:type="spellEnd"/>
      <w:r w:rsidR="00674587">
        <w:t xml:space="preserve"> B, que pode ser vista na </w:t>
      </w:r>
      <w:r w:rsidR="00674587">
        <w:fldChar w:fldCharType="begin"/>
      </w:r>
      <w:r w:rsidR="00674587">
        <w:instrText xml:space="preserve"> REF _Ref496285959 \h </w:instrText>
      </w:r>
      <w:r w:rsidR="00674587">
        <w:fldChar w:fldCharType="separate"/>
      </w:r>
      <w:r w:rsidR="00A61D9C">
        <w:t xml:space="preserve">Figura </w:t>
      </w:r>
      <w:r w:rsidR="00A61D9C">
        <w:rPr>
          <w:noProof/>
        </w:rPr>
        <w:t>78</w:t>
      </w:r>
      <w:r w:rsidR="00674587">
        <w:fldChar w:fldCharType="end"/>
      </w:r>
      <w:r w:rsidR="00674587">
        <w:t>.</w:t>
      </w:r>
      <w:r w:rsidR="007C5F32">
        <w:t xml:space="preserve"> Suas especificações encontram-se na </w:t>
      </w:r>
      <w:r w:rsidR="00001689">
        <w:fldChar w:fldCharType="begin"/>
      </w:r>
      <w:r w:rsidR="00001689">
        <w:instrText xml:space="preserve"> REF _Ref496287836 \h </w:instrText>
      </w:r>
      <w:r w:rsidR="00001689">
        <w:fldChar w:fldCharType="separate"/>
      </w:r>
      <w:r w:rsidR="00A61D9C">
        <w:t xml:space="preserve">Tabela </w:t>
      </w:r>
      <w:r w:rsidR="00A61D9C">
        <w:rPr>
          <w:noProof/>
        </w:rPr>
        <w:t>3</w:t>
      </w:r>
      <w:r w:rsidR="00001689">
        <w:fldChar w:fldCharType="end"/>
      </w:r>
      <w:r w:rsidR="00001689">
        <w:t>.</w:t>
      </w:r>
    </w:p>
    <w:p w:rsidR="00674587" w:rsidRDefault="00674587" w:rsidP="00816FF8">
      <w:pPr>
        <w:pStyle w:val="Texto"/>
      </w:pPr>
      <w:r>
        <w:tab/>
        <w:t xml:space="preserve">O grande atrativo da </w:t>
      </w:r>
      <w:proofErr w:type="spellStart"/>
      <w:r>
        <w:t>Raspberry</w:t>
      </w:r>
      <w:proofErr w:type="spellEnd"/>
      <w:r>
        <w:t xml:space="preserve"> </w:t>
      </w:r>
      <w:proofErr w:type="spellStart"/>
      <w:proofErr w:type="gramStart"/>
      <w:r>
        <w:t>Pi</w:t>
      </w:r>
      <w:proofErr w:type="spellEnd"/>
      <w:proofErr w:type="gramEnd"/>
      <w:r>
        <w:t xml:space="preserve">, que levou a escolhê-la ao invés de um computador convencional é o seu baixo custo. O seu modelo mais atual, </w:t>
      </w:r>
      <w:proofErr w:type="spellStart"/>
      <w:r w:rsidRPr="00674587">
        <w:t>Raspberry</w:t>
      </w:r>
      <w:proofErr w:type="spellEnd"/>
      <w:r w:rsidRPr="00674587">
        <w:t xml:space="preserve"> </w:t>
      </w:r>
      <w:proofErr w:type="spellStart"/>
      <w:proofErr w:type="gramStart"/>
      <w:r w:rsidRPr="00674587">
        <w:t>Pi</w:t>
      </w:r>
      <w:proofErr w:type="spellEnd"/>
      <w:proofErr w:type="gramEnd"/>
      <w:r w:rsidRPr="00674587">
        <w:t xml:space="preserve"> 3 </w:t>
      </w:r>
      <w:proofErr w:type="spellStart"/>
      <w:r w:rsidRPr="00674587">
        <w:t>Model</w:t>
      </w:r>
      <w:proofErr w:type="spellEnd"/>
      <w:r w:rsidRPr="00674587">
        <w:t xml:space="preserve"> B</w:t>
      </w:r>
      <w:r>
        <w:t>, pode ser encontrado na internet por U$ 35, 00.</w:t>
      </w:r>
      <w:r w:rsidR="007C5F32">
        <w:t xml:space="preserve"> Com o custo adicional de um cartão de memória, a </w:t>
      </w:r>
      <w:proofErr w:type="spellStart"/>
      <w:r w:rsidR="007C5F32">
        <w:t>Raspberry</w:t>
      </w:r>
      <w:proofErr w:type="spellEnd"/>
      <w:r w:rsidR="007C5F32">
        <w:t xml:space="preserve"> se torna apta a rodar o programa principal do projeto sem maiores problemas.</w:t>
      </w:r>
    </w:p>
    <w:p w:rsidR="00674587" w:rsidRDefault="00674587" w:rsidP="00674587">
      <w:pPr>
        <w:pStyle w:val="Texto"/>
        <w:keepNext/>
        <w:jc w:val="center"/>
      </w:pPr>
      <w:r w:rsidRPr="00674587">
        <w:rPr>
          <w:noProof/>
        </w:rPr>
        <w:lastRenderedPageBreak/>
        <w:drawing>
          <wp:inline distT="0" distB="0" distL="0" distR="0" wp14:anchorId="415B57B3" wp14:editId="76EBB695">
            <wp:extent cx="3977581" cy="2828925"/>
            <wp:effectExtent l="0" t="0" r="444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82392" cy="2832346"/>
                    </a:xfrm>
                    <a:prstGeom prst="rect">
                      <a:avLst/>
                    </a:prstGeom>
                  </pic:spPr>
                </pic:pic>
              </a:graphicData>
            </a:graphic>
          </wp:inline>
        </w:drawing>
      </w:r>
    </w:p>
    <w:p w:rsidR="00816FF8" w:rsidRDefault="00674587" w:rsidP="00674587">
      <w:pPr>
        <w:pStyle w:val="Legenda"/>
        <w:jc w:val="center"/>
      </w:pPr>
      <w:bookmarkStart w:id="226" w:name="_Ref496285959"/>
      <w:bookmarkStart w:id="227" w:name="_Toc496649454"/>
      <w:r>
        <w:t xml:space="preserve">Figura </w:t>
      </w:r>
      <w:r>
        <w:fldChar w:fldCharType="begin"/>
      </w:r>
      <w:r>
        <w:instrText xml:space="preserve"> SEQ Figura \* ARABIC </w:instrText>
      </w:r>
      <w:r>
        <w:fldChar w:fldCharType="separate"/>
      </w:r>
      <w:r w:rsidR="004D3C5D">
        <w:rPr>
          <w:noProof/>
        </w:rPr>
        <w:t>78</w:t>
      </w:r>
      <w:r>
        <w:fldChar w:fldCharType="end"/>
      </w:r>
      <w:bookmarkEnd w:id="226"/>
      <w:r>
        <w:t xml:space="preserve"> - </w:t>
      </w:r>
      <w:proofErr w:type="spellStart"/>
      <w:r>
        <w:t>Raspberry</w:t>
      </w:r>
      <w:proofErr w:type="spellEnd"/>
      <w:r>
        <w:t xml:space="preserve"> </w:t>
      </w:r>
      <w:proofErr w:type="spellStart"/>
      <w:proofErr w:type="gramStart"/>
      <w:r>
        <w:t>Pi</w:t>
      </w:r>
      <w:proofErr w:type="spellEnd"/>
      <w:proofErr w:type="gramEnd"/>
      <w:r>
        <w:t xml:space="preserve"> </w:t>
      </w:r>
      <w:proofErr w:type="spellStart"/>
      <w:r>
        <w:t>Model</w:t>
      </w:r>
      <w:proofErr w:type="spellEnd"/>
      <w:r>
        <w:t xml:space="preserve"> B</w:t>
      </w:r>
      <w:r w:rsidR="00001689">
        <w:t>.</w:t>
      </w:r>
      <w:bookmarkEnd w:id="227"/>
    </w:p>
    <w:p w:rsidR="00001689" w:rsidRPr="00001689" w:rsidRDefault="00001689" w:rsidP="00001689">
      <w:pPr>
        <w:pStyle w:val="Legenda"/>
        <w:jc w:val="center"/>
      </w:pPr>
      <w:r>
        <w:t xml:space="preserve">. Fonte: </w:t>
      </w:r>
      <w:proofErr w:type="gramStart"/>
      <w:r w:rsidRPr="00C763B9">
        <w:t>https</w:t>
      </w:r>
      <w:proofErr w:type="gramEnd"/>
      <w:r w:rsidRPr="00C763B9">
        <w:t>://elinux.org/File:RaspiFront.JPG</w:t>
      </w:r>
    </w:p>
    <w:p w:rsidR="007C5F32" w:rsidRDefault="007C5F32" w:rsidP="007C5F32"/>
    <w:p w:rsidR="007C5F32" w:rsidRDefault="007C5F32" w:rsidP="00756536">
      <w:pPr>
        <w:pStyle w:val="Legenda"/>
        <w:keepNext/>
        <w:jc w:val="center"/>
      </w:pPr>
      <w:bookmarkStart w:id="228" w:name="_Ref496287836"/>
      <w:bookmarkStart w:id="229" w:name="_Toc496649376"/>
      <w:r>
        <w:t xml:space="preserve">Tabela </w:t>
      </w:r>
      <w:r>
        <w:fldChar w:fldCharType="begin"/>
      </w:r>
      <w:r>
        <w:instrText xml:space="preserve"> SEQ Tabela \* ARABIC </w:instrText>
      </w:r>
      <w:r>
        <w:fldChar w:fldCharType="separate"/>
      </w:r>
      <w:r w:rsidR="00A61D9C">
        <w:rPr>
          <w:noProof/>
        </w:rPr>
        <w:t>3</w:t>
      </w:r>
      <w:r>
        <w:fldChar w:fldCharType="end"/>
      </w:r>
      <w:bookmarkEnd w:id="228"/>
      <w:r>
        <w:t xml:space="preserve"> - Especificações da </w:t>
      </w:r>
      <w:proofErr w:type="spellStart"/>
      <w:r>
        <w:t>Raspberry</w:t>
      </w:r>
      <w:proofErr w:type="spellEnd"/>
      <w:r>
        <w:t xml:space="preserve"> </w:t>
      </w:r>
      <w:proofErr w:type="spellStart"/>
      <w:proofErr w:type="gramStart"/>
      <w:r>
        <w:t>Pi</w:t>
      </w:r>
      <w:proofErr w:type="spellEnd"/>
      <w:proofErr w:type="gramEnd"/>
      <w:r>
        <w:t xml:space="preserve"> </w:t>
      </w:r>
      <w:proofErr w:type="spellStart"/>
      <w:r>
        <w:t>Model</w:t>
      </w:r>
      <w:proofErr w:type="spellEnd"/>
      <w:r>
        <w:t xml:space="preserve"> B.</w:t>
      </w:r>
      <w:bookmarkEnd w:id="229"/>
    </w:p>
    <w:tbl>
      <w:tblPr>
        <w:tblStyle w:val="Tabelacomgrade"/>
        <w:tblW w:w="9182" w:type="dxa"/>
        <w:tblLook w:val="04A0" w:firstRow="1" w:lastRow="0" w:firstColumn="1" w:lastColumn="0" w:noHBand="0" w:noVBand="1"/>
      </w:tblPr>
      <w:tblGrid>
        <w:gridCol w:w="4349"/>
        <w:gridCol w:w="4833"/>
      </w:tblGrid>
      <w:tr w:rsidR="007C5F32" w:rsidRPr="007C5F32" w:rsidTr="00756536">
        <w:trPr>
          <w:trHeight w:val="818"/>
        </w:trPr>
        <w:tc>
          <w:tcPr>
            <w:tcW w:w="4349" w:type="dxa"/>
          </w:tcPr>
          <w:p w:rsidR="007C5F32" w:rsidRDefault="007C5F32" w:rsidP="00756536">
            <w:r>
              <w:t>Sistema Presente no Chip</w:t>
            </w:r>
          </w:p>
        </w:tc>
        <w:tc>
          <w:tcPr>
            <w:tcW w:w="4833" w:type="dxa"/>
          </w:tcPr>
          <w:p w:rsidR="007C5F32" w:rsidRPr="007C5F32" w:rsidRDefault="007C5F32" w:rsidP="00756536">
            <w:proofErr w:type="spellStart"/>
            <w:r w:rsidRPr="00756536">
              <w:t>Broadcom</w:t>
            </w:r>
            <w:proofErr w:type="spellEnd"/>
            <w:r w:rsidRPr="00756536">
              <w:t xml:space="preserve"> BCM2835 (CPU + GPU. </w:t>
            </w:r>
            <w:r w:rsidRPr="007C5F32">
              <w:t>SDRAM é um chip separado</w:t>
            </w:r>
            <w:proofErr w:type="gramStart"/>
            <w:r w:rsidRPr="007C5F32">
              <w:t>)</w:t>
            </w:r>
            <w:proofErr w:type="gramEnd"/>
          </w:p>
        </w:tc>
      </w:tr>
      <w:tr w:rsidR="007C5F32" w:rsidRPr="006166D6" w:rsidTr="00756536">
        <w:trPr>
          <w:trHeight w:val="587"/>
        </w:trPr>
        <w:tc>
          <w:tcPr>
            <w:tcW w:w="4349" w:type="dxa"/>
          </w:tcPr>
          <w:p w:rsidR="007C5F32" w:rsidRPr="007C5F32" w:rsidRDefault="007C5F32" w:rsidP="00756536">
            <w:r>
              <w:t>CPU</w:t>
            </w:r>
          </w:p>
        </w:tc>
        <w:tc>
          <w:tcPr>
            <w:tcW w:w="4833" w:type="dxa"/>
          </w:tcPr>
          <w:p w:rsidR="007C5F32" w:rsidRPr="007C5F32" w:rsidRDefault="007C5F32" w:rsidP="00756536">
            <w:pPr>
              <w:rPr>
                <w:lang w:val="en-US"/>
              </w:rPr>
            </w:pPr>
            <w:r w:rsidRPr="007C5F32">
              <w:rPr>
                <w:lang w:val="en-US"/>
              </w:rPr>
              <w:t>700 MHz ARM11 ARM1176JZF-S core</w:t>
            </w:r>
          </w:p>
        </w:tc>
      </w:tr>
      <w:tr w:rsidR="007C5F32" w:rsidRPr="007C5F32" w:rsidTr="00756536">
        <w:trPr>
          <w:trHeight w:val="556"/>
        </w:trPr>
        <w:tc>
          <w:tcPr>
            <w:tcW w:w="4349" w:type="dxa"/>
          </w:tcPr>
          <w:p w:rsidR="007C5F32" w:rsidRPr="007C5F32" w:rsidRDefault="007C5F32" w:rsidP="00756536">
            <w:pPr>
              <w:rPr>
                <w:lang w:val="en-US"/>
              </w:rPr>
            </w:pPr>
            <w:proofErr w:type="spellStart"/>
            <w:r>
              <w:rPr>
                <w:lang w:val="en-US"/>
              </w:rPr>
              <w:t>Memoria</w:t>
            </w:r>
            <w:proofErr w:type="spellEnd"/>
          </w:p>
        </w:tc>
        <w:tc>
          <w:tcPr>
            <w:tcW w:w="4833" w:type="dxa"/>
          </w:tcPr>
          <w:p w:rsidR="007C5F32" w:rsidRPr="007C5F32" w:rsidRDefault="007C5F32" w:rsidP="00756536">
            <w:r w:rsidRPr="007C5F32">
              <w:t xml:space="preserve">512 </w:t>
            </w:r>
            <w:proofErr w:type="spellStart"/>
            <w:proofErr w:type="gramStart"/>
            <w:r w:rsidRPr="007C5F32">
              <w:t>MiB</w:t>
            </w:r>
            <w:proofErr w:type="spellEnd"/>
            <w:proofErr w:type="gramEnd"/>
          </w:p>
        </w:tc>
      </w:tr>
      <w:tr w:rsidR="007C5F32" w:rsidRPr="007C5F32" w:rsidTr="00756536">
        <w:trPr>
          <w:trHeight w:val="556"/>
        </w:trPr>
        <w:tc>
          <w:tcPr>
            <w:tcW w:w="4349" w:type="dxa"/>
          </w:tcPr>
          <w:p w:rsidR="007C5F32" w:rsidRPr="007C5F32" w:rsidRDefault="007C5F32" w:rsidP="00756536">
            <w:pPr>
              <w:rPr>
                <w:lang w:val="en-US"/>
              </w:rPr>
            </w:pPr>
            <w:proofErr w:type="spellStart"/>
            <w:r>
              <w:rPr>
                <w:lang w:val="en-US"/>
              </w:rPr>
              <w:t>Fonte</w:t>
            </w:r>
            <w:proofErr w:type="spellEnd"/>
            <w:r>
              <w:rPr>
                <w:lang w:val="en-US"/>
              </w:rPr>
              <w:t xml:space="preserve"> de </w:t>
            </w:r>
            <w:proofErr w:type="spellStart"/>
            <w:r>
              <w:rPr>
                <w:lang w:val="en-US"/>
              </w:rPr>
              <w:t>Energia</w:t>
            </w:r>
            <w:proofErr w:type="spellEnd"/>
          </w:p>
        </w:tc>
        <w:tc>
          <w:tcPr>
            <w:tcW w:w="4833" w:type="dxa"/>
          </w:tcPr>
          <w:p w:rsidR="007C5F32" w:rsidRPr="007C5F32" w:rsidRDefault="007C5F32" w:rsidP="00756536">
            <w:proofErr w:type="gramStart"/>
            <w:r w:rsidRPr="007C5F32">
              <w:t>5</w:t>
            </w:r>
            <w:proofErr w:type="gramEnd"/>
            <w:r w:rsidRPr="007C5F32">
              <w:t xml:space="preserve"> V (DC) via Micro USB tipo</w:t>
            </w:r>
            <w:r>
              <w:t xml:space="preserve"> B</w:t>
            </w:r>
          </w:p>
        </w:tc>
      </w:tr>
      <w:tr w:rsidR="007C5F32" w:rsidRPr="007C5F32" w:rsidTr="00756536">
        <w:trPr>
          <w:trHeight w:val="556"/>
        </w:trPr>
        <w:tc>
          <w:tcPr>
            <w:tcW w:w="4349" w:type="dxa"/>
          </w:tcPr>
          <w:p w:rsidR="007C5F32" w:rsidRPr="007C5F32" w:rsidRDefault="007C5F32" w:rsidP="00756536">
            <w:r>
              <w:t>Voltagem de Operação</w:t>
            </w:r>
          </w:p>
        </w:tc>
        <w:tc>
          <w:tcPr>
            <w:tcW w:w="4833" w:type="dxa"/>
          </w:tcPr>
          <w:p w:rsidR="007C5F32" w:rsidRPr="007C5F32" w:rsidRDefault="007C5F32" w:rsidP="00756536">
            <w:proofErr w:type="gramStart"/>
            <w:r w:rsidRPr="007C5F32">
              <w:t>5V</w:t>
            </w:r>
            <w:proofErr w:type="gramEnd"/>
          </w:p>
        </w:tc>
      </w:tr>
      <w:tr w:rsidR="007C5F32" w:rsidRPr="007C5F32" w:rsidTr="00756536">
        <w:trPr>
          <w:trHeight w:val="556"/>
        </w:trPr>
        <w:tc>
          <w:tcPr>
            <w:tcW w:w="4349" w:type="dxa"/>
          </w:tcPr>
          <w:p w:rsidR="007C5F32" w:rsidRPr="007C5F32" w:rsidRDefault="007C5F32" w:rsidP="00756536">
            <w:r>
              <w:t>Dimensões</w:t>
            </w:r>
          </w:p>
        </w:tc>
        <w:tc>
          <w:tcPr>
            <w:tcW w:w="4833" w:type="dxa"/>
          </w:tcPr>
          <w:p w:rsidR="007C5F32" w:rsidRPr="007C5F32" w:rsidRDefault="007C5F32" w:rsidP="00756536">
            <w:r w:rsidRPr="007C5F32">
              <w:t xml:space="preserve">85.0 x 56.0 mm x </w:t>
            </w:r>
            <w:proofErr w:type="gramStart"/>
            <w:r w:rsidRPr="007C5F32">
              <w:t>17mm</w:t>
            </w:r>
            <w:proofErr w:type="gramEnd"/>
          </w:p>
        </w:tc>
      </w:tr>
      <w:tr w:rsidR="007C5F32" w:rsidRPr="007C5F32" w:rsidTr="00756536">
        <w:trPr>
          <w:trHeight w:val="556"/>
        </w:trPr>
        <w:tc>
          <w:tcPr>
            <w:tcW w:w="4349" w:type="dxa"/>
          </w:tcPr>
          <w:p w:rsidR="007C5F32" w:rsidRPr="007C5F32" w:rsidRDefault="007C5F32" w:rsidP="00756536">
            <w:r>
              <w:t>Peso</w:t>
            </w:r>
          </w:p>
        </w:tc>
        <w:tc>
          <w:tcPr>
            <w:tcW w:w="4833" w:type="dxa"/>
          </w:tcPr>
          <w:p w:rsidR="007C5F32" w:rsidRPr="007C5F32" w:rsidRDefault="007C5F32" w:rsidP="00756536">
            <w:r w:rsidRPr="007C5F32">
              <w:t>40g</w:t>
            </w:r>
          </w:p>
        </w:tc>
      </w:tr>
    </w:tbl>
    <w:p w:rsidR="007C5F32" w:rsidRDefault="007C5F32" w:rsidP="007C5F32"/>
    <w:p w:rsidR="00DC7C10" w:rsidRDefault="00DC7C10" w:rsidP="007C5F32"/>
    <w:p w:rsidR="00DC7C10" w:rsidRDefault="00DC7C10" w:rsidP="007C5F32"/>
    <w:p w:rsidR="00DC7C10" w:rsidRDefault="00DC7C10" w:rsidP="007C5F32"/>
    <w:p w:rsidR="00DC7C10" w:rsidRDefault="00DC7C10" w:rsidP="007C5F32"/>
    <w:p w:rsidR="00DC7C10" w:rsidRDefault="00DC7C10" w:rsidP="00DC7C10">
      <w:pPr>
        <w:pStyle w:val="Subsubsubtitulo"/>
      </w:pPr>
      <w:r>
        <w:lastRenderedPageBreak/>
        <w:t xml:space="preserve">3.3.2.3 </w:t>
      </w:r>
      <w:r w:rsidRPr="00DC7C10">
        <w:t>Mini Painel Solar Fotovoltaico</w:t>
      </w:r>
    </w:p>
    <w:p w:rsidR="00DC7C10" w:rsidRDefault="00DC7C10" w:rsidP="00DC7C10">
      <w:pPr>
        <w:pStyle w:val="Subsubsubtitulo"/>
      </w:pPr>
    </w:p>
    <w:p w:rsidR="00DC7C10" w:rsidRDefault="00DC7C10" w:rsidP="00DC7C10">
      <w:pPr>
        <w:pStyle w:val="Texto"/>
      </w:pPr>
      <w:r>
        <w:tab/>
        <w:t xml:space="preserve">Para medir a insolação foi utilizado um </w:t>
      </w:r>
      <w:proofErr w:type="gramStart"/>
      <w:r>
        <w:t>mini painel</w:t>
      </w:r>
      <w:proofErr w:type="gramEnd"/>
      <w:r>
        <w:t xml:space="preserve"> solar fotovoltaico como visto na </w:t>
      </w:r>
      <w:r>
        <w:fldChar w:fldCharType="begin"/>
      </w:r>
      <w:r>
        <w:instrText xml:space="preserve"> REF _Ref496651511 \h </w:instrText>
      </w:r>
      <w:r>
        <w:fldChar w:fldCharType="separate"/>
      </w:r>
      <w:r>
        <w:t xml:space="preserve">Figura </w:t>
      </w:r>
      <w:r>
        <w:rPr>
          <w:noProof/>
        </w:rPr>
        <w:t>79</w:t>
      </w:r>
      <w:r>
        <w:fldChar w:fldCharType="end"/>
      </w:r>
      <w:r w:rsidR="00766B1C">
        <w:t>. Esse painel gera uma tensão através do Efeito Foto</w:t>
      </w:r>
      <w:r w:rsidR="00345F4B">
        <w:t>voltaico e é formado por um conjunto de células fotovoltaicas associadas em paralelo. Suas especificações não estão disponíveis por isso não serão apresentadas nesta seção.</w:t>
      </w:r>
    </w:p>
    <w:p w:rsidR="00DC7C10" w:rsidRDefault="00DC7C10" w:rsidP="00DC7C10">
      <w:pPr>
        <w:pStyle w:val="Texto"/>
      </w:pPr>
    </w:p>
    <w:p w:rsidR="00DC7C10" w:rsidRDefault="00DC7C10" w:rsidP="00DC7C10">
      <w:pPr>
        <w:pStyle w:val="Texto"/>
        <w:keepNext/>
        <w:jc w:val="center"/>
      </w:pPr>
      <w:r w:rsidRPr="00DC7C10">
        <w:rPr>
          <w:noProof/>
        </w:rPr>
        <w:drawing>
          <wp:inline distT="0" distB="0" distL="0" distR="0" wp14:anchorId="13DC9020" wp14:editId="228071D7">
            <wp:extent cx="2223397" cy="3952875"/>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flipH="1">
                      <a:off x="0" y="0"/>
                      <a:ext cx="2233029" cy="3970000"/>
                    </a:xfrm>
                    <a:prstGeom prst="rect">
                      <a:avLst/>
                    </a:prstGeom>
                  </pic:spPr>
                </pic:pic>
              </a:graphicData>
            </a:graphic>
          </wp:inline>
        </w:drawing>
      </w:r>
    </w:p>
    <w:p w:rsidR="00DC7C10" w:rsidRDefault="00DC7C10" w:rsidP="00DC7C10">
      <w:pPr>
        <w:pStyle w:val="Legenda"/>
        <w:jc w:val="center"/>
      </w:pPr>
      <w:bookmarkStart w:id="230" w:name="_Ref496651511"/>
      <w:r>
        <w:t xml:space="preserve">Figura </w:t>
      </w:r>
      <w:r>
        <w:fldChar w:fldCharType="begin"/>
      </w:r>
      <w:r>
        <w:instrText xml:space="preserve"> SEQ Figura \* ARABIC </w:instrText>
      </w:r>
      <w:r>
        <w:fldChar w:fldCharType="separate"/>
      </w:r>
      <w:r w:rsidR="004D3C5D">
        <w:rPr>
          <w:noProof/>
        </w:rPr>
        <w:t>79</w:t>
      </w:r>
      <w:r>
        <w:fldChar w:fldCharType="end"/>
      </w:r>
      <w:bookmarkEnd w:id="230"/>
      <w:r>
        <w:t xml:space="preserve"> - Painel Solar Fotovoltaico utilizado no Projeto.</w:t>
      </w:r>
    </w:p>
    <w:p w:rsidR="00DC7C10" w:rsidRDefault="00DC7C10" w:rsidP="007C5F32"/>
    <w:p w:rsidR="00345F4B" w:rsidRDefault="00345F4B" w:rsidP="00345F4B">
      <w:pPr>
        <w:pStyle w:val="Ttulo2"/>
      </w:pPr>
      <w:r>
        <w:t>3.4. Resultados Obtidos</w:t>
      </w:r>
    </w:p>
    <w:p w:rsidR="00345F4B" w:rsidRDefault="00345F4B" w:rsidP="00345F4B">
      <w:pPr>
        <w:pStyle w:val="Texto"/>
      </w:pPr>
    </w:p>
    <w:p w:rsidR="00E21B26" w:rsidRDefault="00C0116A" w:rsidP="00345F4B">
      <w:pPr>
        <w:pStyle w:val="Texto"/>
      </w:pPr>
      <w:r>
        <w:tab/>
        <w:t xml:space="preserve">Os resultados obtidos neste trabalho são referentes a um ambiente de simulação que capta valores dos sensores e da internet para gerar uma lista contendo as informações referentes aos </w:t>
      </w:r>
      <w:r>
        <w:lastRenderedPageBreak/>
        <w:t>blocos que representam um gramado. Essas informações especificam a quantidade de água necessária para cada bloco, o ân</w:t>
      </w:r>
      <w:r w:rsidR="00E21B26">
        <w:t>gulo entre o b</w:t>
      </w:r>
      <w:r w:rsidR="00677FE5">
        <w:t>loco e as coordenadas do bloco.</w:t>
      </w:r>
    </w:p>
    <w:p w:rsidR="004D3C5D" w:rsidRDefault="00E21B26" w:rsidP="00345F4B">
      <w:pPr>
        <w:pStyle w:val="Texto"/>
      </w:pPr>
      <w:r>
        <w:tab/>
        <w:t xml:space="preserve">Além das informações para a irrigação, o </w:t>
      </w:r>
      <w:r>
        <w:rPr>
          <w:i/>
        </w:rPr>
        <w:t xml:space="preserve">software </w:t>
      </w:r>
      <w:r>
        <w:t>desenvolvido entrega uma imagem que demonstra visualmente a necessidade de água de cada bloco e quais blocos serão irrigados.</w:t>
      </w:r>
      <w:r w:rsidR="004D3C5D">
        <w:t xml:space="preserve"> A </w:t>
      </w:r>
      <w:r w:rsidR="00677FE5">
        <w:fldChar w:fldCharType="begin"/>
      </w:r>
      <w:r w:rsidR="00677FE5">
        <w:instrText xml:space="preserve"> REF _Ref496655113 \h </w:instrText>
      </w:r>
      <w:r w:rsidR="00677FE5">
        <w:fldChar w:fldCharType="separate"/>
      </w:r>
      <w:r w:rsidR="00677FE5">
        <w:t xml:space="preserve">Figura </w:t>
      </w:r>
      <w:r w:rsidR="00677FE5">
        <w:rPr>
          <w:noProof/>
        </w:rPr>
        <w:t>80</w:t>
      </w:r>
      <w:r w:rsidR="00677FE5">
        <w:fldChar w:fldCharType="end"/>
      </w:r>
      <w:r w:rsidR="004D3C5D">
        <w:t xml:space="preserve"> ilustra um resultado utilizando a previsão do tempo da cidade de Fortaleza.</w:t>
      </w:r>
      <w:r w:rsidR="00677FE5">
        <w:t xml:space="preserve"> Os círculos azuis são pintados de acordo com a quantidade de água necessária, quanto mais próximo do preto, menos água é necessária. Isso pode ser verificado ao analisar a imagem, as áreas mais verdes apresentam um círculo mais escuro.</w:t>
      </w:r>
    </w:p>
    <w:p w:rsidR="004D3C5D" w:rsidRDefault="004D3C5D" w:rsidP="00345F4B">
      <w:pPr>
        <w:pStyle w:val="Texto"/>
      </w:pPr>
    </w:p>
    <w:p w:rsidR="004D3C5D" w:rsidRDefault="004D3C5D" w:rsidP="004D3C5D">
      <w:pPr>
        <w:pStyle w:val="Texto"/>
        <w:keepNext/>
        <w:jc w:val="center"/>
      </w:pPr>
      <w:r>
        <w:rPr>
          <w:noProof/>
        </w:rPr>
        <w:drawing>
          <wp:inline distT="0" distB="0" distL="0" distR="0">
            <wp:extent cx="5972175" cy="4538980"/>
            <wp:effectExtent l="0" t="0" r="952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x.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72175" cy="4538980"/>
                    </a:xfrm>
                    <a:prstGeom prst="rect">
                      <a:avLst/>
                    </a:prstGeom>
                  </pic:spPr>
                </pic:pic>
              </a:graphicData>
            </a:graphic>
          </wp:inline>
        </w:drawing>
      </w:r>
    </w:p>
    <w:p w:rsidR="004D3C5D" w:rsidRDefault="004D3C5D" w:rsidP="004D3C5D">
      <w:pPr>
        <w:pStyle w:val="Legenda"/>
        <w:jc w:val="center"/>
      </w:pPr>
      <w:bookmarkStart w:id="231" w:name="_Ref496655113"/>
      <w:r>
        <w:t xml:space="preserve">Figura </w:t>
      </w:r>
      <w:r>
        <w:fldChar w:fldCharType="begin"/>
      </w:r>
      <w:r>
        <w:instrText xml:space="preserve"> SEQ Figura \* ARABIC </w:instrText>
      </w:r>
      <w:r>
        <w:fldChar w:fldCharType="separate"/>
      </w:r>
      <w:r>
        <w:rPr>
          <w:noProof/>
        </w:rPr>
        <w:t>80</w:t>
      </w:r>
      <w:r>
        <w:fldChar w:fldCharType="end"/>
      </w:r>
      <w:bookmarkEnd w:id="231"/>
      <w:r>
        <w:t xml:space="preserve"> - Imagem Resultado do Programa Principal.</w:t>
      </w:r>
    </w:p>
    <w:p w:rsidR="00C0116A" w:rsidRDefault="00C0116A" w:rsidP="00345F4B">
      <w:pPr>
        <w:pStyle w:val="Texto"/>
      </w:pPr>
      <w:r>
        <w:t xml:space="preserve"> </w:t>
      </w:r>
      <w:r w:rsidR="00677FE5">
        <w:tab/>
        <w:t xml:space="preserve">Outra parte importante abrangida nas simulações feitas para o desenvolvimento deste trabalho foi </w:t>
      </w:r>
      <w:proofErr w:type="gramStart"/>
      <w:r w:rsidR="00677FE5">
        <w:t>a</w:t>
      </w:r>
      <w:proofErr w:type="gramEnd"/>
      <w:r w:rsidR="00677FE5">
        <w:t xml:space="preserve"> captação dos valores via sensores. A comunicação serial entre </w:t>
      </w:r>
      <w:proofErr w:type="spellStart"/>
      <w:r w:rsidR="00677FE5">
        <w:t>Raspberry</w:t>
      </w:r>
      <w:proofErr w:type="spellEnd"/>
      <w:r w:rsidR="00677FE5">
        <w:t xml:space="preserve"> e </w:t>
      </w:r>
      <w:proofErr w:type="spellStart"/>
      <w:r w:rsidR="00677FE5">
        <w:t>Arduino</w:t>
      </w:r>
      <w:proofErr w:type="spellEnd"/>
      <w:r w:rsidR="00677FE5">
        <w:t xml:space="preserve"> funcionou como o desejado e se mostrou mais simples do que o esperado. Ao invés de utilizar as </w:t>
      </w:r>
      <w:r w:rsidR="00677FE5">
        <w:lastRenderedPageBreak/>
        <w:t xml:space="preserve">portas seriais de cada um dos componentes, optou-se por conectar o </w:t>
      </w:r>
      <w:proofErr w:type="spellStart"/>
      <w:r w:rsidR="00677FE5">
        <w:t>Arduino</w:t>
      </w:r>
      <w:proofErr w:type="spellEnd"/>
      <w:r w:rsidR="00677FE5">
        <w:t xml:space="preserve"> diretamente na </w:t>
      </w:r>
      <w:proofErr w:type="spellStart"/>
      <w:r w:rsidR="00677FE5">
        <w:t>Raspberry</w:t>
      </w:r>
      <w:proofErr w:type="spellEnd"/>
      <w:r w:rsidR="00677FE5">
        <w:t xml:space="preserve"> </w:t>
      </w:r>
      <w:proofErr w:type="spellStart"/>
      <w:proofErr w:type="gramStart"/>
      <w:r w:rsidR="00677FE5">
        <w:t>Pi</w:t>
      </w:r>
      <w:proofErr w:type="spellEnd"/>
      <w:proofErr w:type="gramEnd"/>
      <w:r w:rsidR="00677FE5">
        <w:t xml:space="preserve"> via entrada USB e fazer a leitura por essa porta.</w:t>
      </w:r>
    </w:p>
    <w:p w:rsidR="00677FE5" w:rsidRDefault="00677FE5" w:rsidP="00677FE5">
      <w:pPr>
        <w:pStyle w:val="Texto"/>
        <w:ind w:firstLine="720"/>
      </w:pPr>
      <w:r>
        <w:t xml:space="preserve">Todos os resultados foram obtidos após compilar o programa principal utilizando a versão 5.4.0 do compilador GCC no sistema operacional Linux </w:t>
      </w:r>
      <w:proofErr w:type="spellStart"/>
      <w:r>
        <w:t>Mint</w:t>
      </w:r>
      <w:proofErr w:type="spellEnd"/>
      <w:r>
        <w:t xml:space="preserve">. Foi feita também uma simulação na </w:t>
      </w:r>
      <w:proofErr w:type="spellStart"/>
      <w:r>
        <w:t>Raspberry</w:t>
      </w:r>
      <w:proofErr w:type="spellEnd"/>
      <w:r>
        <w:t xml:space="preserve"> </w:t>
      </w:r>
      <w:proofErr w:type="spellStart"/>
      <w:proofErr w:type="gramStart"/>
      <w:r>
        <w:t>Pi</w:t>
      </w:r>
      <w:proofErr w:type="spellEnd"/>
      <w:proofErr w:type="gramEnd"/>
      <w:r>
        <w:t xml:space="preserve">, que operou no sistema operacional </w:t>
      </w:r>
      <w:proofErr w:type="spellStart"/>
      <w:r>
        <w:t>Raspbian</w:t>
      </w:r>
      <w:proofErr w:type="spellEnd"/>
      <w:r>
        <w:t>.</w:t>
      </w:r>
    </w:p>
    <w:p w:rsidR="00677FE5" w:rsidRDefault="00677FE5" w:rsidP="00677FE5">
      <w:pPr>
        <w:pStyle w:val="Texto"/>
      </w:pPr>
    </w:p>
    <w:p w:rsidR="00677FE5" w:rsidRDefault="00677FE5" w:rsidP="00677FE5">
      <w:pPr>
        <w:pStyle w:val="Ttulo2"/>
      </w:pPr>
      <w:r>
        <w:t xml:space="preserve">3.5. </w:t>
      </w:r>
      <w:r w:rsidRPr="00677FE5">
        <w:t>Dificuldades e Limitações</w:t>
      </w:r>
    </w:p>
    <w:p w:rsidR="00677FE5" w:rsidRDefault="00677FE5" w:rsidP="00677FE5">
      <w:pPr>
        <w:pStyle w:val="Texto"/>
      </w:pPr>
    </w:p>
    <w:p w:rsidR="00677FE5" w:rsidRDefault="00677FE5" w:rsidP="00677FE5">
      <w:pPr>
        <w:pStyle w:val="Texto"/>
      </w:pPr>
      <w:r>
        <w:tab/>
      </w:r>
      <w:r w:rsidR="009845F1">
        <w:t xml:space="preserve">As maiores dificuldades assim como limitações </w:t>
      </w:r>
      <w:r w:rsidR="00063D99">
        <w:t xml:space="preserve">encontradas no desenvolvimento deste projeto estão relacionadas às características da linguagem C++. Por uma limitação da </w:t>
      </w:r>
      <w:proofErr w:type="spellStart"/>
      <w:r w:rsidR="00063D99">
        <w:t>Raspberry</w:t>
      </w:r>
      <w:proofErr w:type="spellEnd"/>
      <w:r w:rsidR="00063D99">
        <w:t xml:space="preserve"> em relação à biblioteca </w:t>
      </w:r>
      <w:proofErr w:type="spellStart"/>
      <w:proofErr w:type="gramStart"/>
      <w:r w:rsidR="00063D99">
        <w:t>OpenCV</w:t>
      </w:r>
      <w:proofErr w:type="spellEnd"/>
      <w:proofErr w:type="gramEnd"/>
      <w:r w:rsidR="00063D99">
        <w:t xml:space="preserve">, o projeto teve que ser desenvolvido totalmente em C++ com exceção dos scripts referentes à comunicação serial entre a </w:t>
      </w:r>
      <w:proofErr w:type="spellStart"/>
      <w:r w:rsidR="00063D99">
        <w:t>Raspberry</w:t>
      </w:r>
      <w:proofErr w:type="spellEnd"/>
      <w:r w:rsidR="00063D99">
        <w:t xml:space="preserve"> e o </w:t>
      </w:r>
      <w:proofErr w:type="spellStart"/>
      <w:r w:rsidR="00063D99">
        <w:t>Arduino</w:t>
      </w:r>
      <w:proofErr w:type="spellEnd"/>
      <w:r w:rsidR="00063D99">
        <w:t>.</w:t>
      </w:r>
    </w:p>
    <w:p w:rsidR="00063D99" w:rsidRDefault="00063D99" w:rsidP="00677FE5">
      <w:pPr>
        <w:pStyle w:val="Texto"/>
      </w:pPr>
      <w:r>
        <w:tab/>
        <w:t xml:space="preserve">Ao compararmos C++ a Python, por exemplo, apesar de oferecer muitos recursos, a linguagem C++ exige um esforço maior para realizar tarefas que são simples em Python. A ideia inicial do projeto era utilizar uma Árvore de Decisão para o processo de tomada de decisão, porém, </w:t>
      </w:r>
      <w:proofErr w:type="gramStart"/>
      <w:r>
        <w:t>implementar</w:t>
      </w:r>
      <w:proofErr w:type="gramEnd"/>
      <w:r>
        <w:t xml:space="preserve"> uma árvore de decisão simples em C++ é trabalhoso e nada trivial, ao passo que em Python seria uma tarefa mais simples. Outra vantagem da linguagem Python é a </w:t>
      </w:r>
      <w:r w:rsidR="004B5F21">
        <w:t xml:space="preserve">existência e facilidade de uso de bibliotecas externas, algo que facilita o desenvolvimento do projeto e permite um foco maior à </w:t>
      </w:r>
      <w:proofErr w:type="gramStart"/>
      <w:r w:rsidR="004B5F21">
        <w:t>implementação</w:t>
      </w:r>
      <w:proofErr w:type="gramEnd"/>
      <w:r w:rsidR="004B5F21">
        <w:t xml:space="preserve"> de módulos mais importantes.</w:t>
      </w:r>
    </w:p>
    <w:p w:rsidR="004B5F21" w:rsidRDefault="004B5F21" w:rsidP="00677FE5">
      <w:pPr>
        <w:pStyle w:val="Texto"/>
      </w:pPr>
    </w:p>
    <w:p w:rsidR="004B5F21" w:rsidRDefault="004B5F21" w:rsidP="004B5F21">
      <w:pPr>
        <w:pStyle w:val="Ttulo2"/>
      </w:pPr>
      <w:r>
        <w:t xml:space="preserve">3.6. </w:t>
      </w:r>
      <w:r w:rsidRPr="004B5F21">
        <w:t>Considerações Finais</w:t>
      </w:r>
    </w:p>
    <w:p w:rsidR="004B5F21" w:rsidRDefault="004B5F21" w:rsidP="004B5F21">
      <w:pPr>
        <w:pStyle w:val="Texto"/>
      </w:pPr>
    </w:p>
    <w:p w:rsidR="004B5F21" w:rsidRDefault="004B5F21" w:rsidP="004B5F21">
      <w:pPr>
        <w:pStyle w:val="Texto"/>
      </w:pPr>
      <w:r>
        <w:tab/>
        <w:t xml:space="preserve">No Capítulo 3 foi apresentado com detalhes </w:t>
      </w:r>
      <w:proofErr w:type="gramStart"/>
      <w:r>
        <w:t>a</w:t>
      </w:r>
      <w:proofErr w:type="gramEnd"/>
      <w:r>
        <w:t xml:space="preserve"> arquitetura do </w:t>
      </w:r>
      <w:r>
        <w:rPr>
          <w:i/>
        </w:rPr>
        <w:t>software</w:t>
      </w:r>
      <w:r>
        <w:t xml:space="preserve"> desenvolvido neste projeto assim como a implementaç</w:t>
      </w:r>
      <w:r w:rsidR="00A75E45">
        <w:t xml:space="preserve">ão de cada módulo, o circuito completo do projeto e os componentes de </w:t>
      </w:r>
      <w:r w:rsidR="00A75E45">
        <w:rPr>
          <w:i/>
        </w:rPr>
        <w:t>hardware</w:t>
      </w:r>
      <w:r w:rsidR="00A75E45">
        <w:t xml:space="preserve"> utilizados para a simulação que validou o que foi desenvolvido. As seções finais complementam o desenvolvimento especificando o que foi considerado como resultado para validar o projeto e o que surgiu como obstáculo.</w:t>
      </w:r>
    </w:p>
    <w:p w:rsidR="00A75E45" w:rsidRDefault="00A75E45" w:rsidP="004B5F21">
      <w:pPr>
        <w:pStyle w:val="Texto"/>
      </w:pPr>
    </w:p>
    <w:p w:rsidR="00A75E45" w:rsidRDefault="00A75E45" w:rsidP="004B5F21">
      <w:pPr>
        <w:pStyle w:val="Texto"/>
      </w:pPr>
    </w:p>
    <w:p w:rsidR="00A75E45" w:rsidRDefault="00A75E45" w:rsidP="00A75E45">
      <w:pPr>
        <w:pStyle w:val="Ttulo1"/>
      </w:pPr>
      <w:r w:rsidRPr="00A75E45">
        <w:lastRenderedPageBreak/>
        <w:t>CAPÍTULO 4: CONCLUSÃO</w:t>
      </w:r>
    </w:p>
    <w:p w:rsidR="00A75E45" w:rsidRDefault="00A75E45" w:rsidP="00A75E45">
      <w:pPr>
        <w:pStyle w:val="Texto"/>
      </w:pPr>
    </w:p>
    <w:p w:rsidR="00A75E45" w:rsidRDefault="00A75E45" w:rsidP="00A75E45">
      <w:pPr>
        <w:pStyle w:val="Ttulo2"/>
      </w:pPr>
      <w:bookmarkStart w:id="232" w:name="_Toc223880351"/>
      <w:bookmarkStart w:id="233" w:name="_Toc356937040"/>
      <w:r>
        <w:t xml:space="preserve">4.1. </w:t>
      </w:r>
      <w:r w:rsidRPr="00B26A4F">
        <w:t>Contribuições</w:t>
      </w:r>
      <w:bookmarkEnd w:id="232"/>
      <w:bookmarkEnd w:id="233"/>
    </w:p>
    <w:p w:rsidR="00A75E45" w:rsidRDefault="00A75E45" w:rsidP="00A75E45">
      <w:pPr>
        <w:pStyle w:val="Texto"/>
      </w:pPr>
      <w:r>
        <w:tab/>
      </w:r>
    </w:p>
    <w:p w:rsidR="00A75E45" w:rsidRDefault="00A75E45" w:rsidP="00A75E45">
      <w:pPr>
        <w:pStyle w:val="Texto"/>
      </w:pPr>
      <w:r>
        <w:tab/>
        <w:t xml:space="preserve">O resultado deste trabalho traz como contribuição um protótipo de fácil </w:t>
      </w:r>
      <w:proofErr w:type="gramStart"/>
      <w:r>
        <w:t>implementação</w:t>
      </w:r>
      <w:proofErr w:type="gramEnd"/>
      <w:r>
        <w:t xml:space="preserve"> e baixo custo que </w:t>
      </w:r>
      <w:r w:rsidR="00FA31EB">
        <w:t xml:space="preserve">diminui gastos desnecessários com água ao deixar a cargo de um </w:t>
      </w:r>
      <w:r w:rsidR="00FA31EB">
        <w:rPr>
          <w:i/>
        </w:rPr>
        <w:t xml:space="preserve">software </w:t>
      </w:r>
      <w:r w:rsidR="00FA31EB">
        <w:t xml:space="preserve">decidir o quanto de água será utilizado. Esse projeto também serve como inspiração para outros projetos na área de Automação Residencial que utilizem o </w:t>
      </w:r>
      <w:proofErr w:type="spellStart"/>
      <w:r w:rsidR="00FA31EB">
        <w:rPr>
          <w:i/>
        </w:rPr>
        <w:t>backbone</w:t>
      </w:r>
      <w:proofErr w:type="spellEnd"/>
      <w:r w:rsidR="00FA31EB">
        <w:rPr>
          <w:i/>
        </w:rPr>
        <w:t xml:space="preserve"> </w:t>
      </w:r>
      <w:proofErr w:type="spellStart"/>
      <w:r w:rsidR="00FA31EB">
        <w:t>Raspberry</w:t>
      </w:r>
      <w:proofErr w:type="spellEnd"/>
      <w:r w:rsidR="00FA31EB">
        <w:t xml:space="preserve"> </w:t>
      </w:r>
      <w:proofErr w:type="spellStart"/>
      <w:proofErr w:type="gramStart"/>
      <w:r w:rsidR="00FA31EB">
        <w:t>Pi</w:t>
      </w:r>
      <w:proofErr w:type="spellEnd"/>
      <w:proofErr w:type="gramEnd"/>
      <w:r w:rsidR="00FA31EB">
        <w:t xml:space="preserve"> + </w:t>
      </w:r>
      <w:proofErr w:type="spellStart"/>
      <w:r w:rsidR="00FA31EB">
        <w:t>Arduino</w:t>
      </w:r>
      <w:proofErr w:type="spellEnd"/>
      <w:r w:rsidR="00FA31EB">
        <w:t xml:space="preserve">, visto que apresenta uma maneira simples de comunicação entre os dois. </w:t>
      </w:r>
    </w:p>
    <w:p w:rsidR="00FA31EB" w:rsidRPr="00FA31EB" w:rsidRDefault="00FA31EB" w:rsidP="00A75E45">
      <w:pPr>
        <w:pStyle w:val="Texto"/>
      </w:pPr>
    </w:p>
    <w:p w:rsidR="00A75E45" w:rsidRPr="00C92ADF" w:rsidRDefault="00A75E45" w:rsidP="00A75E45">
      <w:pPr>
        <w:pStyle w:val="Ttulo2"/>
      </w:pPr>
      <w:bookmarkStart w:id="234" w:name="_Toc356937041"/>
      <w:r>
        <w:t xml:space="preserve">4.2. </w:t>
      </w:r>
      <w:r w:rsidRPr="00C92ADF">
        <w:t>Relacionamento entre o Curso e o Projeto</w:t>
      </w:r>
      <w:bookmarkEnd w:id="234"/>
      <w:r w:rsidRPr="00C92ADF">
        <w:t xml:space="preserve"> </w:t>
      </w:r>
    </w:p>
    <w:p w:rsidR="00A75E45" w:rsidRDefault="00A75E45" w:rsidP="00A75E45">
      <w:pPr>
        <w:ind w:firstLine="720"/>
      </w:pPr>
    </w:p>
    <w:p w:rsidR="00A75E45" w:rsidRDefault="00A75E45" w:rsidP="00A75E45">
      <w:pPr>
        <w:ind w:firstLine="720"/>
      </w:pPr>
      <w:r>
        <w:t>O curso de Engenharia de Computação, graças a sua natureza, permite contato com as duas principais áreas cobertas por esse projeto: a Ciência da Computação e Engenharia Elétrica. Mesmo que não seja muito aprofundado em algumas disciplinas, o conteúdo visto no curso permite uma versatilidade que poucos cursos possuem.</w:t>
      </w:r>
    </w:p>
    <w:p w:rsidR="00A75E45" w:rsidRDefault="00A75E45" w:rsidP="00A75E45">
      <w:r>
        <w:tab/>
      </w:r>
      <w:del w:id="235" w:author="Simoes" w:date="2017-11-07T10:37:00Z">
        <w:r w:rsidDel="0015748E">
          <w:delText xml:space="preserve">Nesse projeto, </w:delText>
        </w:r>
      </w:del>
      <w:ins w:id="236" w:author="Simoes" w:date="2017-11-07T10:37:00Z">
        <w:r w:rsidR="0015748E">
          <w:t>S</w:t>
        </w:r>
      </w:ins>
      <w:del w:id="237" w:author="Simoes" w:date="2017-11-07T10:37:00Z">
        <w:r w:rsidDel="0015748E">
          <w:delText>s</w:delText>
        </w:r>
      </w:del>
      <w:r>
        <w:t xml:space="preserve">em todo o conhecimento adquirido durante os anos de curso sobre programação, </w:t>
      </w:r>
      <w:ins w:id="238" w:author="Simoes" w:date="2017-11-07T10:36:00Z">
        <w:r w:rsidR="0015748E">
          <w:t xml:space="preserve">não </w:t>
        </w:r>
      </w:ins>
      <w:r>
        <w:t xml:space="preserve">seria </w:t>
      </w:r>
      <w:del w:id="239" w:author="Simoes" w:date="2017-11-07T10:36:00Z">
        <w:r w:rsidDel="0015748E">
          <w:delText>im</w:delText>
        </w:r>
      </w:del>
      <w:r>
        <w:t>possível completa</w:t>
      </w:r>
      <w:ins w:id="240" w:author="Simoes" w:date="2017-11-07T10:37:00Z">
        <w:r w:rsidR="0015748E">
          <w:t>r esse projeto</w:t>
        </w:r>
      </w:ins>
      <w:del w:id="241" w:author="Simoes" w:date="2017-11-07T10:37:00Z">
        <w:r w:rsidDel="0015748E">
          <w:delText>-lo</w:delText>
        </w:r>
      </w:del>
      <w:r>
        <w:t xml:space="preserve">. Matérias como Computação Gráfica e Algoritmos e Estrutura de Dados forneceram um bom ponto inicial para o desenvolvimento do software principal do projeto. Além da parte computacional, </w:t>
      </w:r>
      <w:proofErr w:type="gramStart"/>
      <w:r>
        <w:t>o conteúdo adquirido em disciplinas como Laboratório de Circuitos Eletrônicos e Laboratório de Sistema Digitais ajudaram</w:t>
      </w:r>
      <w:proofErr w:type="gramEnd"/>
      <w:r>
        <w:t xml:space="preserve"> na hora de </w:t>
      </w:r>
      <w:r w:rsidRPr="00CB060C">
        <w:t>trabalhar com o hardware necessário.</w:t>
      </w:r>
    </w:p>
    <w:p w:rsidR="00A75E45" w:rsidRDefault="00A75E45" w:rsidP="00A75E45"/>
    <w:p w:rsidR="00A75E45" w:rsidRDefault="00A75E45" w:rsidP="00A75E45">
      <w:pPr>
        <w:pStyle w:val="Ttulo2"/>
      </w:pPr>
      <w:bookmarkStart w:id="242" w:name="_Toc356937042"/>
      <w:r>
        <w:t>4.3. Considerações sobre o Curso de Graduação</w:t>
      </w:r>
      <w:bookmarkEnd w:id="242"/>
    </w:p>
    <w:p w:rsidR="00A75E45" w:rsidRDefault="00A75E45" w:rsidP="00A75E45">
      <w:pPr>
        <w:ind w:firstLine="720"/>
      </w:pPr>
    </w:p>
    <w:p w:rsidR="00A75E45" w:rsidRDefault="00A75E45" w:rsidP="00A75E45">
      <w:pPr>
        <w:ind w:firstLine="720"/>
      </w:pPr>
      <w:r>
        <w:t xml:space="preserve">Como citado anteriormente, o curso de Engenharia de Computação oferecido pelo campus de São Carlos da Universidade de São Paulo possui uma grade versátil que permite contato com a Ciência da Computação e a Engenharia Elétrica. Apesar das vantagens que essa versatilidade </w:t>
      </w:r>
      <w:r>
        <w:lastRenderedPageBreak/>
        <w:t xml:space="preserve">traz, muitas vezes permeou durante a minha graduação o sentimento de que essa característica poderia ter sido </w:t>
      </w:r>
      <w:proofErr w:type="gramStart"/>
      <w:r>
        <w:t>melhor</w:t>
      </w:r>
      <w:proofErr w:type="gramEnd"/>
      <w:r>
        <w:t xml:space="preserve"> aproveitada.</w:t>
      </w:r>
    </w:p>
    <w:p w:rsidR="00A75E45" w:rsidRDefault="00A75E45" w:rsidP="00A75E45">
      <w:r>
        <w:tab/>
        <w:t>A sensação na maioria das aulas é que eram dois cursos diferentes sendo ministrados sob a alcunha de um só. Poucas vezes se teve um contato entre as duas frentes para interligar os conhecimentos de cada área.</w:t>
      </w:r>
    </w:p>
    <w:p w:rsidR="00A75E45" w:rsidRDefault="00A75E45" w:rsidP="00A75E45">
      <w:r>
        <w:tab/>
        <w:t xml:space="preserve">Outro grande problema foi </w:t>
      </w:r>
      <w:proofErr w:type="gramStart"/>
      <w:r>
        <w:t>a</w:t>
      </w:r>
      <w:proofErr w:type="gramEnd"/>
      <w:r>
        <w:t xml:space="preserve"> intensa carga horária, a Engenharia de Computação é o terceiro curso com mais horas necessárias para se formar no campus de São Carlos e o segundo curso de engenharia com mais horas de trabalho. Esses números por si só</w:t>
      </w:r>
      <w:del w:id="243" w:author="Simoes" w:date="2017-11-07T10:38:00Z">
        <w:r w:rsidDel="009632E6">
          <w:delText>s</w:delText>
        </w:r>
      </w:del>
      <w:r>
        <w:t xml:space="preserve"> ilustram a dificuldade do curso, mas, </w:t>
      </w:r>
      <w:proofErr w:type="gramStart"/>
      <w:r>
        <w:t>soma-se</w:t>
      </w:r>
      <w:proofErr w:type="gramEnd"/>
      <w:r>
        <w:t xml:space="preserve"> a isso, vários professores que passaram trabalhos que extrapolaram o número de créditos estabelecidos pela ementa ou até mesmo caso de matérias sem créditos de trabalho que tiveram trabalhos extensos e difíceis. Esse cenário impossibilita uma dedicação maior às matérias, forçando o aluno que pretende cumprir todos os créditos do semestre a percorrer superficialmente o conteúdo dado.</w:t>
      </w:r>
    </w:p>
    <w:p w:rsidR="00A75E45" w:rsidRPr="00CB060C" w:rsidRDefault="00A75E45" w:rsidP="00A75E45">
      <w:pPr>
        <w:rPr>
          <w:u w:val="single"/>
        </w:rPr>
      </w:pPr>
      <w:r>
        <w:tab/>
        <w:t xml:space="preserve">Por fim, minha maior crítica ao curso é a falta de prática nas disciplinas. Foram poucas as que tiveram laboratórios para aprendermos o lado prático do conteúdo. Embora a teoria seja de suma importância, não se pode esperar que o conhecimento se </w:t>
      </w:r>
      <w:proofErr w:type="gramStart"/>
      <w:r>
        <w:t>dê</w:t>
      </w:r>
      <w:proofErr w:type="gramEnd"/>
      <w:r>
        <w:t xml:space="preserve"> somente por ela. Sinto que algumas matérias poderiam ter dado lugar a mais laboratórios, possibilitando um aprendizado mais completo. E, como foi dito acima, com a carga horária atual do curso, engajar-se em uma atividade extracurricular ou numa iniciação cientifica se tornou impraticável.</w:t>
      </w:r>
    </w:p>
    <w:p w:rsidR="00A75E45" w:rsidRPr="00735136" w:rsidRDefault="00A75E45" w:rsidP="00A75E45">
      <w:r>
        <w:tab/>
      </w:r>
    </w:p>
    <w:p w:rsidR="00FA31EB" w:rsidRDefault="00FA31EB" w:rsidP="00FA31EB">
      <w:pPr>
        <w:pStyle w:val="Ttulo2"/>
      </w:pPr>
      <w:bookmarkStart w:id="244" w:name="_Toc223880352"/>
      <w:bookmarkStart w:id="245" w:name="_Toc356937043"/>
      <w:r>
        <w:t>4.4. Trabalhos Futuros</w:t>
      </w:r>
      <w:bookmarkEnd w:id="244"/>
      <w:bookmarkEnd w:id="245"/>
    </w:p>
    <w:p w:rsidR="00A75E45" w:rsidRDefault="00A75E45" w:rsidP="00FA31EB">
      <w:pPr>
        <w:pStyle w:val="Texto"/>
      </w:pPr>
    </w:p>
    <w:p w:rsidR="00FA31EB" w:rsidRPr="00CB060C" w:rsidRDefault="00FA31EB" w:rsidP="00FA31EB">
      <w:pPr>
        <w:pStyle w:val="Texto"/>
      </w:pPr>
      <w:r>
        <w:tab/>
        <w:t xml:space="preserve">Para futuros trabalhos, seria interessante </w:t>
      </w:r>
      <w:proofErr w:type="gramStart"/>
      <w:r>
        <w:t>implementar</w:t>
      </w:r>
      <w:proofErr w:type="gramEnd"/>
      <w:r>
        <w:t xml:space="preserve"> o circuito completo com vários sprinklers sendo controlados por outros </w:t>
      </w:r>
      <w:proofErr w:type="spellStart"/>
      <w:r>
        <w:t>Arduinos</w:t>
      </w:r>
      <w:proofErr w:type="spellEnd"/>
      <w:r>
        <w:t xml:space="preserve"> e uma válvula que controle a pressão da água, assim como um processo de tomada de decisão que utilize uma Árvore de Decisão para classificar os blocos e um sistema de captura de imagens automático, utilizando webcams.</w:t>
      </w:r>
    </w:p>
    <w:p w:rsidR="00677FE5" w:rsidRPr="00345F4B" w:rsidRDefault="00677FE5" w:rsidP="00345F4B">
      <w:pPr>
        <w:pStyle w:val="Texto"/>
      </w:pPr>
      <w:bookmarkStart w:id="246" w:name="_GoBack"/>
      <w:bookmarkEnd w:id="246"/>
    </w:p>
    <w:sectPr w:rsidR="00677FE5" w:rsidRPr="00345F4B" w:rsidSect="003B14FA">
      <w:footerReference w:type="default" r:id="rId102"/>
      <w:pgSz w:w="12240" w:h="15840"/>
      <w:pgMar w:top="1701" w:right="1134" w:bottom="1134" w:left="1701"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Simoes" w:date="2017-11-07T10:15:00Z" w:initials="S">
    <w:p w:rsidR="006166D6" w:rsidRDefault="006166D6">
      <w:pPr>
        <w:pStyle w:val="Textodecomentrio"/>
      </w:pPr>
      <w:r>
        <w:rPr>
          <w:rStyle w:val="Refdecomentrio"/>
        </w:rPr>
        <w:annotationRef/>
      </w:r>
      <w:r>
        <w:t>Seria melhor trocar por Aspersor</w:t>
      </w:r>
    </w:p>
  </w:comment>
  <w:comment w:id="58" w:author="Simoes" w:date="2017-11-07T10:23:00Z" w:initials="S">
    <w:p w:rsidR="00094A26" w:rsidRDefault="00094A26">
      <w:pPr>
        <w:pStyle w:val="Textodecomentrio"/>
      </w:pPr>
      <w:r>
        <w:rPr>
          <w:rStyle w:val="Refdecomentrio"/>
        </w:rPr>
        <w:annotationRef/>
      </w:r>
      <w:r>
        <w:t>Removi um ENTER</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7369" w:rsidRDefault="00527369" w:rsidP="00224C49">
      <w:pPr>
        <w:spacing w:line="240" w:lineRule="auto"/>
      </w:pPr>
      <w:r>
        <w:separator/>
      </w:r>
    </w:p>
  </w:endnote>
  <w:endnote w:type="continuationSeparator" w:id="0">
    <w:p w:rsidR="00527369" w:rsidRDefault="00527369" w:rsidP="00224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3766785"/>
      <w:docPartObj>
        <w:docPartGallery w:val="Page Numbers (Bottom of Page)"/>
        <w:docPartUnique/>
      </w:docPartObj>
    </w:sdtPr>
    <w:sdtContent>
      <w:p w:rsidR="006166D6" w:rsidRDefault="006166D6">
        <w:pPr>
          <w:pStyle w:val="Rodap"/>
          <w:jc w:val="right"/>
        </w:pPr>
        <w:r>
          <w:fldChar w:fldCharType="begin"/>
        </w:r>
        <w:r>
          <w:instrText>PAGE   \* MERGEFORMAT</w:instrText>
        </w:r>
        <w:r>
          <w:fldChar w:fldCharType="separate"/>
        </w:r>
        <w:r w:rsidR="00094A26" w:rsidRPr="00094A26">
          <w:rPr>
            <w:noProof/>
            <w:lang w:val="pt-BR"/>
          </w:rPr>
          <w:t>xii</w:t>
        </w:r>
        <w:r>
          <w:fldChar w:fldCharType="end"/>
        </w:r>
      </w:p>
    </w:sdtContent>
  </w:sdt>
  <w:p w:rsidR="006166D6" w:rsidRDefault="006166D6">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6D6" w:rsidRDefault="006166D6">
    <w:pPr>
      <w:pStyle w:val="Rodap"/>
      <w:jc w:val="right"/>
    </w:pPr>
    <w:r>
      <w:fldChar w:fldCharType="begin"/>
    </w:r>
    <w:r>
      <w:instrText xml:space="preserve"> PAGE   \* MERGEFORMAT </w:instrText>
    </w:r>
    <w:r>
      <w:fldChar w:fldCharType="separate"/>
    </w:r>
    <w:r w:rsidR="009632E6">
      <w:rPr>
        <w:noProof/>
      </w:rPr>
      <w:t>68</w:t>
    </w:r>
    <w:r>
      <w:fldChar w:fldCharType="end"/>
    </w:r>
  </w:p>
  <w:p w:rsidR="006166D6" w:rsidRDefault="006166D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7369" w:rsidRDefault="00527369" w:rsidP="00224C49">
      <w:pPr>
        <w:spacing w:line="240" w:lineRule="auto"/>
      </w:pPr>
      <w:r>
        <w:separator/>
      </w:r>
    </w:p>
  </w:footnote>
  <w:footnote w:type="continuationSeparator" w:id="0">
    <w:p w:rsidR="00527369" w:rsidRDefault="00527369" w:rsidP="00224C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6D6" w:rsidRDefault="006166D6">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6166D6" w:rsidRDefault="006166D6">
    <w:pPr>
      <w:pStyle w:val="Cabealho"/>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6D6" w:rsidRDefault="006166D6">
    <w:pPr>
      <w:pStyle w:val="Cabealho"/>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4777DFD"/>
    <w:multiLevelType w:val="hybridMultilevel"/>
    <w:tmpl w:val="450E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4C49"/>
    <w:rsid w:val="00001689"/>
    <w:rsid w:val="00050300"/>
    <w:rsid w:val="00056A8B"/>
    <w:rsid w:val="00063D99"/>
    <w:rsid w:val="00094A26"/>
    <w:rsid w:val="000B7A72"/>
    <w:rsid w:val="0015748E"/>
    <w:rsid w:val="00192FF0"/>
    <w:rsid w:val="00224C49"/>
    <w:rsid w:val="00345F4B"/>
    <w:rsid w:val="003B14FA"/>
    <w:rsid w:val="004053EC"/>
    <w:rsid w:val="004B5F21"/>
    <w:rsid w:val="004D3C5D"/>
    <w:rsid w:val="004E127B"/>
    <w:rsid w:val="005023E1"/>
    <w:rsid w:val="005244CB"/>
    <w:rsid w:val="00527369"/>
    <w:rsid w:val="00560D0A"/>
    <w:rsid w:val="00573C20"/>
    <w:rsid w:val="005B3F59"/>
    <w:rsid w:val="005E291B"/>
    <w:rsid w:val="0060395E"/>
    <w:rsid w:val="00613FF8"/>
    <w:rsid w:val="006166D6"/>
    <w:rsid w:val="0065556F"/>
    <w:rsid w:val="00674587"/>
    <w:rsid w:val="00677FE5"/>
    <w:rsid w:val="00756536"/>
    <w:rsid w:val="00766B1C"/>
    <w:rsid w:val="007A7C95"/>
    <w:rsid w:val="007B6071"/>
    <w:rsid w:val="007C5F32"/>
    <w:rsid w:val="00816FF8"/>
    <w:rsid w:val="0083708E"/>
    <w:rsid w:val="00846BDF"/>
    <w:rsid w:val="00855F3D"/>
    <w:rsid w:val="00894254"/>
    <w:rsid w:val="008B5298"/>
    <w:rsid w:val="00941CB8"/>
    <w:rsid w:val="009632E6"/>
    <w:rsid w:val="00973C64"/>
    <w:rsid w:val="009845F1"/>
    <w:rsid w:val="00A61D9C"/>
    <w:rsid w:val="00A75E45"/>
    <w:rsid w:val="00A955CE"/>
    <w:rsid w:val="00AB7CD1"/>
    <w:rsid w:val="00B10BCF"/>
    <w:rsid w:val="00B27553"/>
    <w:rsid w:val="00B50D7D"/>
    <w:rsid w:val="00B74D2A"/>
    <w:rsid w:val="00C0116A"/>
    <w:rsid w:val="00CA4823"/>
    <w:rsid w:val="00CB4087"/>
    <w:rsid w:val="00CD5ADA"/>
    <w:rsid w:val="00CF27E9"/>
    <w:rsid w:val="00D35F47"/>
    <w:rsid w:val="00D76FAA"/>
    <w:rsid w:val="00DC7C10"/>
    <w:rsid w:val="00E21B26"/>
    <w:rsid w:val="00EA57ED"/>
    <w:rsid w:val="00EE47AF"/>
    <w:rsid w:val="00FA31EB"/>
    <w:rsid w:val="00FE294B"/>
    <w:rsid w:val="00FF6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4C49"/>
    <w:rPr>
      <w:rFonts w:ascii="Times New Roman" w:eastAsia="Times New Roman" w:hAnsi="Times New Roman" w:cs="Times New Roman"/>
      <w:sz w:val="24"/>
      <w:szCs w:val="20"/>
      <w:lang w:val="pt-BR" w:eastAsia="pt-BR"/>
    </w:rPr>
  </w:style>
  <w:style w:type="paragraph" w:styleId="Ttulo1">
    <w:name w:val="heading 1"/>
    <w:basedOn w:val="Normal"/>
    <w:next w:val="Texto"/>
    <w:link w:val="Ttulo1Char"/>
    <w:autoRedefine/>
    <w:uiPriority w:val="9"/>
    <w:qFormat/>
    <w:rsid w:val="00AB7CD1"/>
    <w:pPr>
      <w:keepNext/>
      <w:keepLines/>
      <w:spacing w:before="240"/>
      <w:outlineLvl w:val="0"/>
    </w:pPr>
    <w:rPr>
      <w:rFonts w:ascii="Arial" w:eastAsiaTheme="majorEastAsia" w:hAnsi="Arial" w:cstheme="majorBidi"/>
      <w:b/>
      <w:color w:val="000000" w:themeColor="text1"/>
      <w:sz w:val="40"/>
      <w:szCs w:val="32"/>
    </w:rPr>
  </w:style>
  <w:style w:type="paragraph" w:styleId="Ttulo2">
    <w:name w:val="heading 2"/>
    <w:basedOn w:val="Normal"/>
    <w:next w:val="Texto"/>
    <w:link w:val="Ttulo2Char"/>
    <w:autoRedefine/>
    <w:uiPriority w:val="9"/>
    <w:unhideWhenUsed/>
    <w:qFormat/>
    <w:rsid w:val="003B14FA"/>
    <w:pPr>
      <w:keepNext/>
      <w:keepLines/>
      <w:spacing w:before="40"/>
      <w:outlineLvl w:val="1"/>
    </w:pPr>
    <w:rPr>
      <w:rFonts w:ascii="Arial" w:eastAsiaTheme="majorEastAsia" w:hAnsi="Arial" w:cstheme="majorBidi"/>
      <w:b/>
      <w:color w:val="000000" w:themeColor="text1"/>
      <w:sz w:val="32"/>
      <w:szCs w:val="26"/>
    </w:rPr>
  </w:style>
  <w:style w:type="paragraph" w:styleId="Ttulo3">
    <w:name w:val="heading 3"/>
    <w:basedOn w:val="Normal"/>
    <w:next w:val="Texto"/>
    <w:link w:val="Ttulo3Char"/>
    <w:autoRedefine/>
    <w:uiPriority w:val="9"/>
    <w:unhideWhenUsed/>
    <w:qFormat/>
    <w:rsid w:val="00AB7CD1"/>
    <w:pPr>
      <w:keepNext/>
      <w:keepLines/>
      <w:spacing w:before="40"/>
      <w:outlineLvl w:val="2"/>
    </w:pPr>
    <w:rPr>
      <w:rFonts w:ascii="Arial" w:eastAsiaTheme="majorEastAsia" w:hAnsi="Arial" w:cstheme="majorBidi"/>
      <w:b/>
      <w:color w:val="000000" w:themeColor="text1"/>
      <w:sz w:val="28"/>
      <w:szCs w:val="24"/>
    </w:rPr>
  </w:style>
  <w:style w:type="paragraph" w:styleId="Ttulo5">
    <w:name w:val="heading 5"/>
    <w:basedOn w:val="Normal"/>
    <w:next w:val="Normal"/>
    <w:link w:val="Ttulo5Char"/>
    <w:qFormat/>
    <w:rsid w:val="00224C49"/>
    <w:pPr>
      <w:spacing w:before="240" w:after="60"/>
      <w:outlineLvl w:val="4"/>
    </w:pPr>
    <w:rPr>
      <w:rFonts w:ascii="Calibri" w:hAnsi="Calibri"/>
      <w:b/>
      <w:bCs/>
      <w:i/>
      <w:iCs/>
      <w:sz w:val="26"/>
      <w:szCs w:val="26"/>
      <w:lang/>
    </w:rPr>
  </w:style>
  <w:style w:type="paragraph" w:styleId="Ttulo8">
    <w:name w:val="heading 8"/>
    <w:basedOn w:val="Normal"/>
    <w:next w:val="Normal"/>
    <w:link w:val="Ttulo8Char"/>
    <w:qFormat/>
    <w:rsid w:val="00224C49"/>
    <w:pPr>
      <w:spacing w:before="240" w:after="60"/>
      <w:outlineLvl w:val="7"/>
    </w:pPr>
    <w:rPr>
      <w:rFonts w:ascii="Calibri" w:hAnsi="Calibri"/>
      <w:i/>
      <w:iCs/>
      <w:szCs w:val="24"/>
      <w:lang/>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link w:val="TextoChar"/>
    <w:qFormat/>
    <w:rsid w:val="00FF6385"/>
  </w:style>
  <w:style w:type="character" w:customStyle="1" w:styleId="TextoChar">
    <w:name w:val="Texto Char"/>
    <w:basedOn w:val="Fontepargpadro"/>
    <w:link w:val="Texto"/>
    <w:rsid w:val="00FF6385"/>
    <w:rPr>
      <w:rFonts w:ascii="Times New Roman" w:hAnsi="Times New Roman"/>
      <w:sz w:val="24"/>
    </w:rPr>
  </w:style>
  <w:style w:type="paragraph" w:customStyle="1" w:styleId="Titulo">
    <w:name w:val="Titulo"/>
    <w:basedOn w:val="Normal"/>
    <w:next w:val="Normal"/>
    <w:link w:val="TituloChar"/>
    <w:autoRedefine/>
    <w:qFormat/>
    <w:rsid w:val="00AB7CD1"/>
    <w:rPr>
      <w:rFonts w:ascii="Arial" w:hAnsi="Arial"/>
      <w:b/>
      <w:sz w:val="40"/>
      <w:lang w:val="en-US"/>
    </w:rPr>
  </w:style>
  <w:style w:type="character" w:customStyle="1" w:styleId="TituloChar">
    <w:name w:val="Titulo Char"/>
    <w:basedOn w:val="Fontepargpadro"/>
    <w:link w:val="Titulo"/>
    <w:rsid w:val="00AB7CD1"/>
    <w:rPr>
      <w:rFonts w:ascii="Arial" w:hAnsi="Arial"/>
      <w:b/>
      <w:sz w:val="40"/>
    </w:rPr>
  </w:style>
  <w:style w:type="paragraph" w:customStyle="1" w:styleId="Subsubtitulo">
    <w:name w:val="Subsubtitulo"/>
    <w:basedOn w:val="Texto"/>
    <w:link w:val="SubsubtituloChar"/>
    <w:qFormat/>
    <w:rsid w:val="00050300"/>
    <w:rPr>
      <w:rFonts w:ascii="Arial" w:hAnsi="Arial"/>
      <w:b/>
      <w:sz w:val="28"/>
    </w:rPr>
  </w:style>
  <w:style w:type="character" w:customStyle="1" w:styleId="SubsubtituloChar">
    <w:name w:val="Subsubtitulo Char"/>
    <w:basedOn w:val="TextoChar"/>
    <w:link w:val="Subsubtitulo"/>
    <w:rsid w:val="00050300"/>
    <w:rPr>
      <w:rFonts w:ascii="Arial" w:hAnsi="Arial"/>
      <w:b/>
      <w:sz w:val="28"/>
      <w:lang w:val="pt-BR"/>
    </w:rPr>
  </w:style>
  <w:style w:type="paragraph" w:customStyle="1" w:styleId="Subtitulo">
    <w:name w:val="Subtitulo"/>
    <w:basedOn w:val="Normal"/>
    <w:next w:val="Normal"/>
    <w:link w:val="SubtituloChar"/>
    <w:autoRedefine/>
    <w:qFormat/>
    <w:rsid w:val="00AB7CD1"/>
    <w:rPr>
      <w:rFonts w:ascii="Arial" w:hAnsi="Arial"/>
      <w:sz w:val="32"/>
    </w:rPr>
  </w:style>
  <w:style w:type="character" w:customStyle="1" w:styleId="SubtituloChar">
    <w:name w:val="Subtitulo Char"/>
    <w:basedOn w:val="SubsubtituloChar"/>
    <w:link w:val="Subtitulo"/>
    <w:rsid w:val="00AB7CD1"/>
    <w:rPr>
      <w:rFonts w:ascii="Arial" w:eastAsia="Times New Roman" w:hAnsi="Arial" w:cs="Times New Roman"/>
      <w:b w:val="0"/>
      <w:sz w:val="32"/>
      <w:szCs w:val="20"/>
      <w:lang w:val="pt-BR" w:eastAsia="pt-BR"/>
    </w:rPr>
  </w:style>
  <w:style w:type="paragraph" w:customStyle="1" w:styleId="Subsubsubtitulo">
    <w:name w:val="Subsubsubtitulo"/>
    <w:basedOn w:val="Subsubtitulo"/>
    <w:link w:val="SubsubsubtituloChar"/>
    <w:qFormat/>
    <w:rsid w:val="00846BDF"/>
    <w:rPr>
      <w:sz w:val="24"/>
    </w:rPr>
  </w:style>
  <w:style w:type="character" w:customStyle="1" w:styleId="SubsubsubtituloChar">
    <w:name w:val="Subsubsubtitulo Char"/>
    <w:basedOn w:val="SubsubtituloChar"/>
    <w:link w:val="Subsubsubtitulo"/>
    <w:rsid w:val="00846BDF"/>
    <w:rPr>
      <w:rFonts w:ascii="Arial" w:hAnsi="Arial"/>
      <w:b/>
      <w:sz w:val="24"/>
      <w:lang w:val="pt-BR"/>
    </w:rPr>
  </w:style>
  <w:style w:type="paragraph" w:customStyle="1" w:styleId="sub5titulo">
    <w:name w:val="sub5titulo"/>
    <w:basedOn w:val="Subsubsubtitulo"/>
    <w:link w:val="sub5tituloChar"/>
    <w:qFormat/>
    <w:rsid w:val="00846BDF"/>
  </w:style>
  <w:style w:type="character" w:customStyle="1" w:styleId="sub5tituloChar">
    <w:name w:val="sub5titulo Char"/>
    <w:basedOn w:val="SubsubsubtituloChar"/>
    <w:link w:val="sub5titulo"/>
    <w:rsid w:val="00846BDF"/>
    <w:rPr>
      <w:rFonts w:ascii="Arial" w:hAnsi="Arial"/>
      <w:b/>
      <w:sz w:val="24"/>
      <w:lang w:val="pt-BR"/>
    </w:rPr>
  </w:style>
  <w:style w:type="paragraph" w:customStyle="1" w:styleId="Titulomonografia">
    <w:name w:val="Titulo monografia"/>
    <w:basedOn w:val="Normal"/>
    <w:next w:val="Normal"/>
    <w:autoRedefine/>
    <w:qFormat/>
    <w:rsid w:val="00AB7CD1"/>
    <w:pPr>
      <w:jc w:val="center"/>
    </w:pPr>
    <w:rPr>
      <w:rFonts w:ascii="Arial" w:hAnsi="Arial"/>
      <w:b/>
      <w:sz w:val="40"/>
    </w:rPr>
  </w:style>
  <w:style w:type="character" w:customStyle="1" w:styleId="Ttulo1Char">
    <w:name w:val="Título 1 Char"/>
    <w:basedOn w:val="Fontepargpadro"/>
    <w:link w:val="Ttulo1"/>
    <w:uiPriority w:val="9"/>
    <w:rsid w:val="00AB7CD1"/>
    <w:rPr>
      <w:rFonts w:ascii="Arial" w:eastAsiaTheme="majorEastAsia" w:hAnsi="Arial" w:cstheme="majorBidi"/>
      <w:b/>
      <w:color w:val="000000" w:themeColor="text1"/>
      <w:sz w:val="40"/>
      <w:szCs w:val="32"/>
      <w:lang w:val="pt-BR"/>
    </w:rPr>
  </w:style>
  <w:style w:type="character" w:customStyle="1" w:styleId="Ttulo2Char">
    <w:name w:val="Título 2 Char"/>
    <w:basedOn w:val="Fontepargpadro"/>
    <w:link w:val="Ttulo2"/>
    <w:uiPriority w:val="9"/>
    <w:rsid w:val="003B14FA"/>
    <w:rPr>
      <w:rFonts w:ascii="Arial" w:eastAsiaTheme="majorEastAsia" w:hAnsi="Arial" w:cstheme="majorBidi"/>
      <w:b/>
      <w:color w:val="000000" w:themeColor="text1"/>
      <w:sz w:val="32"/>
      <w:szCs w:val="26"/>
      <w:lang w:val="pt-BR" w:eastAsia="pt-BR"/>
    </w:rPr>
  </w:style>
  <w:style w:type="character" w:customStyle="1" w:styleId="Ttulo3Char">
    <w:name w:val="Título 3 Char"/>
    <w:basedOn w:val="Fontepargpadro"/>
    <w:link w:val="Ttulo3"/>
    <w:uiPriority w:val="9"/>
    <w:rsid w:val="00AB7CD1"/>
    <w:rPr>
      <w:rFonts w:ascii="Arial" w:eastAsiaTheme="majorEastAsia" w:hAnsi="Arial" w:cstheme="majorBidi"/>
      <w:b/>
      <w:color w:val="000000" w:themeColor="text1"/>
      <w:sz w:val="28"/>
      <w:szCs w:val="24"/>
      <w:lang w:val="pt-BR"/>
    </w:rPr>
  </w:style>
  <w:style w:type="character" w:customStyle="1" w:styleId="Ttulo5Char">
    <w:name w:val="Título 5 Char"/>
    <w:basedOn w:val="Fontepargpadro"/>
    <w:link w:val="Ttulo5"/>
    <w:rsid w:val="00224C49"/>
    <w:rPr>
      <w:rFonts w:ascii="Calibri" w:eastAsia="Times New Roman" w:hAnsi="Calibri" w:cs="Times New Roman"/>
      <w:b/>
      <w:bCs/>
      <w:i/>
      <w:iCs/>
      <w:sz w:val="26"/>
      <w:szCs w:val="26"/>
      <w:lang/>
    </w:rPr>
  </w:style>
  <w:style w:type="character" w:customStyle="1" w:styleId="Ttulo8Char">
    <w:name w:val="Título 8 Char"/>
    <w:basedOn w:val="Fontepargpadro"/>
    <w:link w:val="Ttulo8"/>
    <w:rsid w:val="00224C49"/>
    <w:rPr>
      <w:rFonts w:ascii="Calibri" w:eastAsia="Times New Roman" w:hAnsi="Calibri" w:cs="Times New Roman"/>
      <w:i/>
      <w:iCs/>
      <w:sz w:val="24"/>
      <w:szCs w:val="24"/>
      <w:lang/>
    </w:rPr>
  </w:style>
  <w:style w:type="paragraph" w:customStyle="1" w:styleId="pre">
    <w:name w:val="pre"/>
    <w:basedOn w:val="Normal"/>
    <w:rsid w:val="00224C49"/>
    <w:pPr>
      <w:jc w:val="center"/>
    </w:pPr>
    <w:rPr>
      <w:rFonts w:ascii="Arial" w:hAnsi="Arial"/>
      <w:b/>
      <w:sz w:val="40"/>
    </w:rPr>
  </w:style>
  <w:style w:type="paragraph" w:styleId="Cabealho">
    <w:name w:val="header"/>
    <w:basedOn w:val="Normal"/>
    <w:link w:val="CabealhoChar"/>
    <w:uiPriority w:val="99"/>
    <w:rsid w:val="00224C49"/>
    <w:pPr>
      <w:tabs>
        <w:tab w:val="center" w:pos="4419"/>
        <w:tab w:val="right" w:pos="8838"/>
      </w:tabs>
    </w:pPr>
  </w:style>
  <w:style w:type="character" w:customStyle="1" w:styleId="CabealhoChar">
    <w:name w:val="Cabeçalho Char"/>
    <w:basedOn w:val="Fontepargpadro"/>
    <w:link w:val="Cabealho"/>
    <w:uiPriority w:val="99"/>
    <w:rsid w:val="00224C49"/>
    <w:rPr>
      <w:rFonts w:ascii="Times New Roman" w:eastAsia="Times New Roman" w:hAnsi="Times New Roman" w:cs="Times New Roman"/>
      <w:sz w:val="24"/>
      <w:szCs w:val="20"/>
      <w:lang w:val="pt-BR" w:eastAsia="pt-BR"/>
    </w:rPr>
  </w:style>
  <w:style w:type="character" w:styleId="Nmerodepgina">
    <w:name w:val="page number"/>
    <w:basedOn w:val="Fontepargpadro"/>
    <w:rsid w:val="00224C49"/>
  </w:style>
  <w:style w:type="paragraph" w:styleId="Rodap">
    <w:name w:val="footer"/>
    <w:basedOn w:val="Normal"/>
    <w:link w:val="RodapChar"/>
    <w:uiPriority w:val="99"/>
    <w:rsid w:val="00224C49"/>
    <w:pPr>
      <w:tabs>
        <w:tab w:val="center" w:pos="4419"/>
        <w:tab w:val="right" w:pos="8838"/>
      </w:tabs>
    </w:pPr>
    <w:rPr>
      <w:lang/>
    </w:rPr>
  </w:style>
  <w:style w:type="character" w:customStyle="1" w:styleId="RodapChar">
    <w:name w:val="Rodapé Char"/>
    <w:basedOn w:val="Fontepargpadro"/>
    <w:link w:val="Rodap"/>
    <w:uiPriority w:val="99"/>
    <w:rsid w:val="00224C49"/>
    <w:rPr>
      <w:rFonts w:ascii="Times New Roman" w:eastAsia="Times New Roman" w:hAnsi="Times New Roman" w:cs="Times New Roman"/>
      <w:sz w:val="24"/>
      <w:szCs w:val="20"/>
      <w:lang/>
    </w:rPr>
  </w:style>
  <w:style w:type="character" w:styleId="Hyperlink">
    <w:name w:val="Hyperlink"/>
    <w:basedOn w:val="Fontepargpadro"/>
    <w:uiPriority w:val="99"/>
    <w:unhideWhenUsed/>
    <w:rsid w:val="00224C49"/>
    <w:rPr>
      <w:color w:val="0563C1" w:themeColor="hyperlink"/>
      <w:u w:val="single"/>
    </w:rPr>
  </w:style>
  <w:style w:type="paragraph" w:styleId="Textodebalo">
    <w:name w:val="Balloon Text"/>
    <w:basedOn w:val="Normal"/>
    <w:link w:val="TextodebaloChar"/>
    <w:uiPriority w:val="99"/>
    <w:semiHidden/>
    <w:unhideWhenUsed/>
    <w:rsid w:val="00224C49"/>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24C49"/>
    <w:rPr>
      <w:rFonts w:ascii="Segoe UI" w:eastAsia="Times New Roman" w:hAnsi="Segoe UI" w:cs="Segoe UI"/>
      <w:sz w:val="18"/>
      <w:szCs w:val="18"/>
      <w:lang w:val="pt-BR" w:eastAsia="pt-BR"/>
    </w:rPr>
  </w:style>
  <w:style w:type="paragraph" w:styleId="CabealhodoSumrio">
    <w:name w:val="TOC Heading"/>
    <w:basedOn w:val="Ttulo1"/>
    <w:next w:val="Normal"/>
    <w:uiPriority w:val="39"/>
    <w:unhideWhenUsed/>
    <w:qFormat/>
    <w:rsid w:val="003B14FA"/>
    <w:pPr>
      <w:spacing w:line="259" w:lineRule="auto"/>
      <w:jc w:val="left"/>
      <w:outlineLvl w:val="9"/>
    </w:pPr>
    <w:rPr>
      <w:rFonts w:asciiTheme="majorHAnsi" w:hAnsiTheme="majorHAnsi"/>
      <w:b w:val="0"/>
      <w:color w:val="2F5496" w:themeColor="accent1" w:themeShade="BF"/>
      <w:sz w:val="32"/>
      <w:lang w:val="en-US" w:eastAsia="en-US"/>
    </w:rPr>
  </w:style>
  <w:style w:type="paragraph" w:styleId="Sumrio1">
    <w:name w:val="toc 1"/>
    <w:basedOn w:val="Normal"/>
    <w:next w:val="Normal"/>
    <w:autoRedefine/>
    <w:uiPriority w:val="39"/>
    <w:unhideWhenUsed/>
    <w:rsid w:val="003B14FA"/>
    <w:pPr>
      <w:spacing w:after="100"/>
    </w:pPr>
  </w:style>
  <w:style w:type="paragraph" w:styleId="Sumrio2">
    <w:name w:val="toc 2"/>
    <w:basedOn w:val="Normal"/>
    <w:next w:val="Normal"/>
    <w:autoRedefine/>
    <w:uiPriority w:val="39"/>
    <w:unhideWhenUsed/>
    <w:rsid w:val="003B14FA"/>
    <w:pPr>
      <w:spacing w:after="100"/>
      <w:ind w:left="240"/>
    </w:pPr>
  </w:style>
  <w:style w:type="paragraph" w:styleId="Sumrio3">
    <w:name w:val="toc 3"/>
    <w:basedOn w:val="Normal"/>
    <w:next w:val="Normal"/>
    <w:autoRedefine/>
    <w:uiPriority w:val="39"/>
    <w:unhideWhenUsed/>
    <w:rsid w:val="00756536"/>
    <w:pPr>
      <w:tabs>
        <w:tab w:val="right" w:leader="dot" w:pos="9395"/>
      </w:tabs>
      <w:spacing w:after="100" w:line="259" w:lineRule="auto"/>
      <w:ind w:left="440"/>
      <w:jc w:val="left"/>
    </w:pPr>
    <w:rPr>
      <w:rFonts w:eastAsiaTheme="minorEastAsia"/>
      <w:noProof/>
      <w:szCs w:val="22"/>
      <w:lang w:val="en-US" w:eastAsia="en-US"/>
    </w:rPr>
  </w:style>
  <w:style w:type="paragraph" w:styleId="Legenda">
    <w:name w:val="caption"/>
    <w:basedOn w:val="Normal"/>
    <w:next w:val="Normal"/>
    <w:uiPriority w:val="35"/>
    <w:unhideWhenUsed/>
    <w:qFormat/>
    <w:rsid w:val="00FE294B"/>
    <w:pPr>
      <w:spacing w:after="200" w:line="240" w:lineRule="auto"/>
    </w:pPr>
    <w:rPr>
      <w:i/>
      <w:iCs/>
      <w:color w:val="44546A" w:themeColor="text2"/>
      <w:sz w:val="18"/>
      <w:szCs w:val="18"/>
    </w:rPr>
  </w:style>
  <w:style w:type="table" w:styleId="Tabelacomgrade">
    <w:name w:val="Table Grid"/>
    <w:basedOn w:val="Tabelanormal"/>
    <w:uiPriority w:val="39"/>
    <w:rsid w:val="00613FF8"/>
    <w:pPr>
      <w:spacing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dicedeilustraes">
    <w:name w:val="table of figures"/>
    <w:basedOn w:val="Normal"/>
    <w:next w:val="Normal"/>
    <w:uiPriority w:val="99"/>
    <w:unhideWhenUsed/>
    <w:rsid w:val="00056A8B"/>
  </w:style>
  <w:style w:type="character" w:customStyle="1" w:styleId="UnresolvedMention">
    <w:name w:val="Unresolved Mention"/>
    <w:basedOn w:val="Fontepargpadro"/>
    <w:uiPriority w:val="99"/>
    <w:semiHidden/>
    <w:unhideWhenUsed/>
    <w:rsid w:val="00756536"/>
    <w:rPr>
      <w:color w:val="808080"/>
      <w:shd w:val="clear" w:color="auto" w:fill="E6E6E6"/>
    </w:rPr>
  </w:style>
  <w:style w:type="character" w:styleId="Refdecomentrio">
    <w:name w:val="annotation reference"/>
    <w:basedOn w:val="Fontepargpadro"/>
    <w:uiPriority w:val="99"/>
    <w:semiHidden/>
    <w:unhideWhenUsed/>
    <w:rsid w:val="006166D6"/>
    <w:rPr>
      <w:sz w:val="16"/>
      <w:szCs w:val="16"/>
    </w:rPr>
  </w:style>
  <w:style w:type="paragraph" w:styleId="Textodecomentrio">
    <w:name w:val="annotation text"/>
    <w:basedOn w:val="Normal"/>
    <w:link w:val="TextodecomentrioChar"/>
    <w:uiPriority w:val="99"/>
    <w:semiHidden/>
    <w:unhideWhenUsed/>
    <w:rsid w:val="006166D6"/>
    <w:pPr>
      <w:spacing w:line="240" w:lineRule="auto"/>
    </w:pPr>
    <w:rPr>
      <w:sz w:val="20"/>
    </w:rPr>
  </w:style>
  <w:style w:type="character" w:customStyle="1" w:styleId="TextodecomentrioChar">
    <w:name w:val="Texto de comentário Char"/>
    <w:basedOn w:val="Fontepargpadro"/>
    <w:link w:val="Textodecomentrio"/>
    <w:uiPriority w:val="99"/>
    <w:semiHidden/>
    <w:rsid w:val="006166D6"/>
    <w:rPr>
      <w:rFonts w:ascii="Times New Roman" w:eastAsia="Times New Roman" w:hAnsi="Times New Roman" w:cs="Times New Roman"/>
      <w:sz w:val="20"/>
      <w:szCs w:val="20"/>
      <w:lang w:val="pt-BR" w:eastAsia="pt-BR"/>
    </w:rPr>
  </w:style>
  <w:style w:type="paragraph" w:styleId="Assuntodocomentrio">
    <w:name w:val="annotation subject"/>
    <w:basedOn w:val="Textodecomentrio"/>
    <w:next w:val="Textodecomentrio"/>
    <w:link w:val="AssuntodocomentrioChar"/>
    <w:uiPriority w:val="99"/>
    <w:semiHidden/>
    <w:unhideWhenUsed/>
    <w:rsid w:val="006166D6"/>
    <w:rPr>
      <w:b/>
      <w:bCs/>
    </w:rPr>
  </w:style>
  <w:style w:type="character" w:customStyle="1" w:styleId="AssuntodocomentrioChar">
    <w:name w:val="Assunto do comentário Char"/>
    <w:basedOn w:val="TextodecomentrioChar"/>
    <w:link w:val="Assuntodocomentrio"/>
    <w:uiPriority w:val="99"/>
    <w:semiHidden/>
    <w:rsid w:val="006166D6"/>
    <w:rPr>
      <w:rFonts w:ascii="Times New Roman" w:eastAsia="Times New Roman" w:hAnsi="Times New Roman" w:cs="Times New Roman"/>
      <w:b/>
      <w:bCs/>
      <w:sz w:val="20"/>
      <w:szCs w:val="20"/>
      <w:lang w:val="pt-BR" w:eastAsia="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9"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4C49"/>
    <w:rPr>
      <w:rFonts w:ascii="Times New Roman" w:eastAsia="Times New Roman" w:hAnsi="Times New Roman" w:cs="Times New Roman"/>
      <w:sz w:val="24"/>
      <w:szCs w:val="20"/>
      <w:lang w:val="pt-BR" w:eastAsia="pt-BR"/>
    </w:rPr>
  </w:style>
  <w:style w:type="paragraph" w:styleId="Ttulo1">
    <w:name w:val="heading 1"/>
    <w:basedOn w:val="Normal"/>
    <w:next w:val="Texto"/>
    <w:link w:val="Ttulo1Char"/>
    <w:autoRedefine/>
    <w:uiPriority w:val="9"/>
    <w:qFormat/>
    <w:rsid w:val="00AB7CD1"/>
    <w:pPr>
      <w:keepNext/>
      <w:keepLines/>
      <w:spacing w:before="240"/>
      <w:outlineLvl w:val="0"/>
    </w:pPr>
    <w:rPr>
      <w:rFonts w:ascii="Arial" w:eastAsiaTheme="majorEastAsia" w:hAnsi="Arial" w:cstheme="majorBidi"/>
      <w:b/>
      <w:color w:val="000000" w:themeColor="text1"/>
      <w:sz w:val="40"/>
      <w:szCs w:val="32"/>
    </w:rPr>
  </w:style>
  <w:style w:type="paragraph" w:styleId="Ttulo2">
    <w:name w:val="heading 2"/>
    <w:basedOn w:val="Normal"/>
    <w:next w:val="Texto"/>
    <w:link w:val="Ttulo2Char"/>
    <w:autoRedefine/>
    <w:uiPriority w:val="9"/>
    <w:unhideWhenUsed/>
    <w:qFormat/>
    <w:rsid w:val="003B14FA"/>
    <w:pPr>
      <w:keepNext/>
      <w:keepLines/>
      <w:spacing w:before="40"/>
      <w:outlineLvl w:val="1"/>
    </w:pPr>
    <w:rPr>
      <w:rFonts w:ascii="Arial" w:eastAsiaTheme="majorEastAsia" w:hAnsi="Arial" w:cstheme="majorBidi"/>
      <w:b/>
      <w:color w:val="000000" w:themeColor="text1"/>
      <w:sz w:val="32"/>
      <w:szCs w:val="26"/>
    </w:rPr>
  </w:style>
  <w:style w:type="paragraph" w:styleId="Ttulo3">
    <w:name w:val="heading 3"/>
    <w:basedOn w:val="Normal"/>
    <w:next w:val="Texto"/>
    <w:link w:val="Ttulo3Char"/>
    <w:autoRedefine/>
    <w:uiPriority w:val="9"/>
    <w:unhideWhenUsed/>
    <w:qFormat/>
    <w:rsid w:val="00AB7CD1"/>
    <w:pPr>
      <w:keepNext/>
      <w:keepLines/>
      <w:spacing w:before="40"/>
      <w:outlineLvl w:val="2"/>
    </w:pPr>
    <w:rPr>
      <w:rFonts w:ascii="Arial" w:eastAsiaTheme="majorEastAsia" w:hAnsi="Arial" w:cstheme="majorBidi"/>
      <w:b/>
      <w:color w:val="000000" w:themeColor="text1"/>
      <w:sz w:val="28"/>
      <w:szCs w:val="24"/>
    </w:rPr>
  </w:style>
  <w:style w:type="paragraph" w:styleId="Ttulo5">
    <w:name w:val="heading 5"/>
    <w:basedOn w:val="Normal"/>
    <w:next w:val="Normal"/>
    <w:link w:val="Ttulo5Char"/>
    <w:qFormat/>
    <w:rsid w:val="00224C49"/>
    <w:pPr>
      <w:spacing w:before="240" w:after="60"/>
      <w:outlineLvl w:val="4"/>
    </w:pPr>
    <w:rPr>
      <w:rFonts w:ascii="Calibri" w:hAnsi="Calibri"/>
      <w:b/>
      <w:bCs/>
      <w:i/>
      <w:iCs/>
      <w:sz w:val="26"/>
      <w:szCs w:val="26"/>
      <w:lang/>
    </w:rPr>
  </w:style>
  <w:style w:type="paragraph" w:styleId="Ttulo8">
    <w:name w:val="heading 8"/>
    <w:basedOn w:val="Normal"/>
    <w:next w:val="Normal"/>
    <w:link w:val="Ttulo8Char"/>
    <w:qFormat/>
    <w:rsid w:val="00224C49"/>
    <w:pPr>
      <w:spacing w:before="240" w:after="60"/>
      <w:outlineLvl w:val="7"/>
    </w:pPr>
    <w:rPr>
      <w:rFonts w:ascii="Calibri" w:hAnsi="Calibri"/>
      <w:i/>
      <w:iCs/>
      <w:szCs w:val="24"/>
      <w:lang/>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link w:val="TextoChar"/>
    <w:qFormat/>
    <w:rsid w:val="00FF6385"/>
  </w:style>
  <w:style w:type="character" w:customStyle="1" w:styleId="TextoChar">
    <w:name w:val="Texto Char"/>
    <w:basedOn w:val="Fontepargpadro"/>
    <w:link w:val="Texto"/>
    <w:rsid w:val="00FF6385"/>
    <w:rPr>
      <w:rFonts w:ascii="Times New Roman" w:hAnsi="Times New Roman"/>
      <w:sz w:val="24"/>
    </w:rPr>
  </w:style>
  <w:style w:type="paragraph" w:customStyle="1" w:styleId="Titulo">
    <w:name w:val="Titulo"/>
    <w:basedOn w:val="Normal"/>
    <w:next w:val="Normal"/>
    <w:link w:val="TituloChar"/>
    <w:autoRedefine/>
    <w:qFormat/>
    <w:rsid w:val="00AB7CD1"/>
    <w:rPr>
      <w:rFonts w:ascii="Arial" w:hAnsi="Arial"/>
      <w:b/>
      <w:sz w:val="40"/>
      <w:lang w:val="en-US"/>
    </w:rPr>
  </w:style>
  <w:style w:type="character" w:customStyle="1" w:styleId="TituloChar">
    <w:name w:val="Titulo Char"/>
    <w:basedOn w:val="Fontepargpadro"/>
    <w:link w:val="Titulo"/>
    <w:rsid w:val="00AB7CD1"/>
    <w:rPr>
      <w:rFonts w:ascii="Arial" w:hAnsi="Arial"/>
      <w:b/>
      <w:sz w:val="40"/>
    </w:rPr>
  </w:style>
  <w:style w:type="paragraph" w:customStyle="1" w:styleId="Subsubtitulo">
    <w:name w:val="Subsubtitulo"/>
    <w:basedOn w:val="Texto"/>
    <w:link w:val="SubsubtituloChar"/>
    <w:qFormat/>
    <w:rsid w:val="00050300"/>
    <w:rPr>
      <w:rFonts w:ascii="Arial" w:hAnsi="Arial"/>
      <w:b/>
      <w:sz w:val="28"/>
    </w:rPr>
  </w:style>
  <w:style w:type="character" w:customStyle="1" w:styleId="SubsubtituloChar">
    <w:name w:val="Subsubtitulo Char"/>
    <w:basedOn w:val="TextoChar"/>
    <w:link w:val="Subsubtitulo"/>
    <w:rsid w:val="00050300"/>
    <w:rPr>
      <w:rFonts w:ascii="Arial" w:hAnsi="Arial"/>
      <w:b/>
      <w:sz w:val="28"/>
      <w:lang w:val="pt-BR"/>
    </w:rPr>
  </w:style>
  <w:style w:type="paragraph" w:customStyle="1" w:styleId="Subtitulo">
    <w:name w:val="Subtitulo"/>
    <w:basedOn w:val="Normal"/>
    <w:next w:val="Normal"/>
    <w:link w:val="SubtituloChar"/>
    <w:autoRedefine/>
    <w:qFormat/>
    <w:rsid w:val="00AB7CD1"/>
    <w:rPr>
      <w:rFonts w:ascii="Arial" w:hAnsi="Arial"/>
      <w:sz w:val="32"/>
    </w:rPr>
  </w:style>
  <w:style w:type="character" w:customStyle="1" w:styleId="SubtituloChar">
    <w:name w:val="Subtitulo Char"/>
    <w:basedOn w:val="SubsubtituloChar"/>
    <w:link w:val="Subtitulo"/>
    <w:rsid w:val="00AB7CD1"/>
    <w:rPr>
      <w:rFonts w:ascii="Arial" w:eastAsia="Times New Roman" w:hAnsi="Arial" w:cs="Times New Roman"/>
      <w:b w:val="0"/>
      <w:sz w:val="32"/>
      <w:szCs w:val="20"/>
      <w:lang w:val="pt-BR" w:eastAsia="pt-BR"/>
    </w:rPr>
  </w:style>
  <w:style w:type="paragraph" w:customStyle="1" w:styleId="Subsubsubtitulo">
    <w:name w:val="Subsubsubtitulo"/>
    <w:basedOn w:val="Subsubtitulo"/>
    <w:link w:val="SubsubsubtituloChar"/>
    <w:qFormat/>
    <w:rsid w:val="00846BDF"/>
    <w:rPr>
      <w:sz w:val="24"/>
    </w:rPr>
  </w:style>
  <w:style w:type="character" w:customStyle="1" w:styleId="SubsubsubtituloChar">
    <w:name w:val="Subsubsubtitulo Char"/>
    <w:basedOn w:val="SubsubtituloChar"/>
    <w:link w:val="Subsubsubtitulo"/>
    <w:rsid w:val="00846BDF"/>
    <w:rPr>
      <w:rFonts w:ascii="Arial" w:hAnsi="Arial"/>
      <w:b/>
      <w:sz w:val="24"/>
      <w:lang w:val="pt-BR"/>
    </w:rPr>
  </w:style>
  <w:style w:type="paragraph" w:customStyle="1" w:styleId="sub5titulo">
    <w:name w:val="sub5titulo"/>
    <w:basedOn w:val="Subsubsubtitulo"/>
    <w:link w:val="sub5tituloChar"/>
    <w:qFormat/>
    <w:rsid w:val="00846BDF"/>
  </w:style>
  <w:style w:type="character" w:customStyle="1" w:styleId="sub5tituloChar">
    <w:name w:val="sub5titulo Char"/>
    <w:basedOn w:val="SubsubsubtituloChar"/>
    <w:link w:val="sub5titulo"/>
    <w:rsid w:val="00846BDF"/>
    <w:rPr>
      <w:rFonts w:ascii="Arial" w:hAnsi="Arial"/>
      <w:b/>
      <w:sz w:val="24"/>
      <w:lang w:val="pt-BR"/>
    </w:rPr>
  </w:style>
  <w:style w:type="paragraph" w:customStyle="1" w:styleId="Titulomonografia">
    <w:name w:val="Titulo monografia"/>
    <w:basedOn w:val="Normal"/>
    <w:next w:val="Normal"/>
    <w:autoRedefine/>
    <w:qFormat/>
    <w:rsid w:val="00AB7CD1"/>
    <w:pPr>
      <w:jc w:val="center"/>
    </w:pPr>
    <w:rPr>
      <w:rFonts w:ascii="Arial" w:hAnsi="Arial"/>
      <w:b/>
      <w:sz w:val="40"/>
    </w:rPr>
  </w:style>
  <w:style w:type="character" w:customStyle="1" w:styleId="Ttulo1Char">
    <w:name w:val="Título 1 Char"/>
    <w:basedOn w:val="Fontepargpadro"/>
    <w:link w:val="Ttulo1"/>
    <w:uiPriority w:val="9"/>
    <w:rsid w:val="00AB7CD1"/>
    <w:rPr>
      <w:rFonts w:ascii="Arial" w:eastAsiaTheme="majorEastAsia" w:hAnsi="Arial" w:cstheme="majorBidi"/>
      <w:b/>
      <w:color w:val="000000" w:themeColor="text1"/>
      <w:sz w:val="40"/>
      <w:szCs w:val="32"/>
      <w:lang w:val="pt-BR"/>
    </w:rPr>
  </w:style>
  <w:style w:type="character" w:customStyle="1" w:styleId="Ttulo2Char">
    <w:name w:val="Título 2 Char"/>
    <w:basedOn w:val="Fontepargpadro"/>
    <w:link w:val="Ttulo2"/>
    <w:uiPriority w:val="9"/>
    <w:rsid w:val="003B14FA"/>
    <w:rPr>
      <w:rFonts w:ascii="Arial" w:eastAsiaTheme="majorEastAsia" w:hAnsi="Arial" w:cstheme="majorBidi"/>
      <w:b/>
      <w:color w:val="000000" w:themeColor="text1"/>
      <w:sz w:val="32"/>
      <w:szCs w:val="26"/>
      <w:lang w:val="pt-BR" w:eastAsia="pt-BR"/>
    </w:rPr>
  </w:style>
  <w:style w:type="character" w:customStyle="1" w:styleId="Ttulo3Char">
    <w:name w:val="Título 3 Char"/>
    <w:basedOn w:val="Fontepargpadro"/>
    <w:link w:val="Ttulo3"/>
    <w:uiPriority w:val="9"/>
    <w:rsid w:val="00AB7CD1"/>
    <w:rPr>
      <w:rFonts w:ascii="Arial" w:eastAsiaTheme="majorEastAsia" w:hAnsi="Arial" w:cstheme="majorBidi"/>
      <w:b/>
      <w:color w:val="000000" w:themeColor="text1"/>
      <w:sz w:val="28"/>
      <w:szCs w:val="24"/>
      <w:lang w:val="pt-BR"/>
    </w:rPr>
  </w:style>
  <w:style w:type="character" w:customStyle="1" w:styleId="Ttulo5Char">
    <w:name w:val="Título 5 Char"/>
    <w:basedOn w:val="Fontepargpadro"/>
    <w:link w:val="Ttulo5"/>
    <w:rsid w:val="00224C49"/>
    <w:rPr>
      <w:rFonts w:ascii="Calibri" w:eastAsia="Times New Roman" w:hAnsi="Calibri" w:cs="Times New Roman"/>
      <w:b/>
      <w:bCs/>
      <w:i/>
      <w:iCs/>
      <w:sz w:val="26"/>
      <w:szCs w:val="26"/>
      <w:lang/>
    </w:rPr>
  </w:style>
  <w:style w:type="character" w:customStyle="1" w:styleId="Ttulo8Char">
    <w:name w:val="Título 8 Char"/>
    <w:basedOn w:val="Fontepargpadro"/>
    <w:link w:val="Ttulo8"/>
    <w:rsid w:val="00224C49"/>
    <w:rPr>
      <w:rFonts w:ascii="Calibri" w:eastAsia="Times New Roman" w:hAnsi="Calibri" w:cs="Times New Roman"/>
      <w:i/>
      <w:iCs/>
      <w:sz w:val="24"/>
      <w:szCs w:val="24"/>
      <w:lang/>
    </w:rPr>
  </w:style>
  <w:style w:type="paragraph" w:customStyle="1" w:styleId="pre">
    <w:name w:val="pre"/>
    <w:basedOn w:val="Normal"/>
    <w:rsid w:val="00224C49"/>
    <w:pPr>
      <w:jc w:val="center"/>
    </w:pPr>
    <w:rPr>
      <w:rFonts w:ascii="Arial" w:hAnsi="Arial"/>
      <w:b/>
      <w:sz w:val="40"/>
    </w:rPr>
  </w:style>
  <w:style w:type="paragraph" w:styleId="Cabealho">
    <w:name w:val="header"/>
    <w:basedOn w:val="Normal"/>
    <w:link w:val="CabealhoChar"/>
    <w:uiPriority w:val="99"/>
    <w:rsid w:val="00224C49"/>
    <w:pPr>
      <w:tabs>
        <w:tab w:val="center" w:pos="4419"/>
        <w:tab w:val="right" w:pos="8838"/>
      </w:tabs>
    </w:pPr>
  </w:style>
  <w:style w:type="character" w:customStyle="1" w:styleId="CabealhoChar">
    <w:name w:val="Cabeçalho Char"/>
    <w:basedOn w:val="Fontepargpadro"/>
    <w:link w:val="Cabealho"/>
    <w:uiPriority w:val="99"/>
    <w:rsid w:val="00224C49"/>
    <w:rPr>
      <w:rFonts w:ascii="Times New Roman" w:eastAsia="Times New Roman" w:hAnsi="Times New Roman" w:cs="Times New Roman"/>
      <w:sz w:val="24"/>
      <w:szCs w:val="20"/>
      <w:lang w:val="pt-BR" w:eastAsia="pt-BR"/>
    </w:rPr>
  </w:style>
  <w:style w:type="character" w:styleId="Nmerodepgina">
    <w:name w:val="page number"/>
    <w:basedOn w:val="Fontepargpadro"/>
    <w:rsid w:val="00224C49"/>
  </w:style>
  <w:style w:type="paragraph" w:styleId="Rodap">
    <w:name w:val="footer"/>
    <w:basedOn w:val="Normal"/>
    <w:link w:val="RodapChar"/>
    <w:uiPriority w:val="99"/>
    <w:rsid w:val="00224C49"/>
    <w:pPr>
      <w:tabs>
        <w:tab w:val="center" w:pos="4419"/>
        <w:tab w:val="right" w:pos="8838"/>
      </w:tabs>
    </w:pPr>
    <w:rPr>
      <w:lang/>
    </w:rPr>
  </w:style>
  <w:style w:type="character" w:customStyle="1" w:styleId="RodapChar">
    <w:name w:val="Rodapé Char"/>
    <w:basedOn w:val="Fontepargpadro"/>
    <w:link w:val="Rodap"/>
    <w:uiPriority w:val="99"/>
    <w:rsid w:val="00224C49"/>
    <w:rPr>
      <w:rFonts w:ascii="Times New Roman" w:eastAsia="Times New Roman" w:hAnsi="Times New Roman" w:cs="Times New Roman"/>
      <w:sz w:val="24"/>
      <w:szCs w:val="20"/>
      <w:lang/>
    </w:rPr>
  </w:style>
  <w:style w:type="character" w:styleId="Hyperlink">
    <w:name w:val="Hyperlink"/>
    <w:basedOn w:val="Fontepargpadro"/>
    <w:uiPriority w:val="99"/>
    <w:unhideWhenUsed/>
    <w:rsid w:val="00224C49"/>
    <w:rPr>
      <w:color w:val="0563C1" w:themeColor="hyperlink"/>
      <w:u w:val="single"/>
    </w:rPr>
  </w:style>
  <w:style w:type="paragraph" w:styleId="Textodebalo">
    <w:name w:val="Balloon Text"/>
    <w:basedOn w:val="Normal"/>
    <w:link w:val="TextodebaloChar"/>
    <w:uiPriority w:val="99"/>
    <w:semiHidden/>
    <w:unhideWhenUsed/>
    <w:rsid w:val="00224C49"/>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24C49"/>
    <w:rPr>
      <w:rFonts w:ascii="Segoe UI" w:eastAsia="Times New Roman" w:hAnsi="Segoe UI" w:cs="Segoe UI"/>
      <w:sz w:val="18"/>
      <w:szCs w:val="18"/>
      <w:lang w:val="pt-BR" w:eastAsia="pt-BR"/>
    </w:rPr>
  </w:style>
  <w:style w:type="paragraph" w:styleId="CabealhodoSumrio">
    <w:name w:val="TOC Heading"/>
    <w:basedOn w:val="Ttulo1"/>
    <w:next w:val="Normal"/>
    <w:uiPriority w:val="39"/>
    <w:unhideWhenUsed/>
    <w:qFormat/>
    <w:rsid w:val="003B14FA"/>
    <w:pPr>
      <w:spacing w:line="259" w:lineRule="auto"/>
      <w:jc w:val="left"/>
      <w:outlineLvl w:val="9"/>
    </w:pPr>
    <w:rPr>
      <w:rFonts w:asciiTheme="majorHAnsi" w:hAnsiTheme="majorHAnsi"/>
      <w:b w:val="0"/>
      <w:color w:val="2F5496" w:themeColor="accent1" w:themeShade="BF"/>
      <w:sz w:val="32"/>
      <w:lang w:val="en-US" w:eastAsia="en-US"/>
    </w:rPr>
  </w:style>
  <w:style w:type="paragraph" w:styleId="Sumrio1">
    <w:name w:val="toc 1"/>
    <w:basedOn w:val="Normal"/>
    <w:next w:val="Normal"/>
    <w:autoRedefine/>
    <w:uiPriority w:val="39"/>
    <w:unhideWhenUsed/>
    <w:rsid w:val="003B14FA"/>
    <w:pPr>
      <w:spacing w:after="100"/>
    </w:pPr>
  </w:style>
  <w:style w:type="paragraph" w:styleId="Sumrio2">
    <w:name w:val="toc 2"/>
    <w:basedOn w:val="Normal"/>
    <w:next w:val="Normal"/>
    <w:autoRedefine/>
    <w:uiPriority w:val="39"/>
    <w:unhideWhenUsed/>
    <w:rsid w:val="003B14FA"/>
    <w:pPr>
      <w:spacing w:after="100"/>
      <w:ind w:left="240"/>
    </w:pPr>
  </w:style>
  <w:style w:type="paragraph" w:styleId="Sumrio3">
    <w:name w:val="toc 3"/>
    <w:basedOn w:val="Normal"/>
    <w:next w:val="Normal"/>
    <w:autoRedefine/>
    <w:uiPriority w:val="39"/>
    <w:unhideWhenUsed/>
    <w:rsid w:val="00756536"/>
    <w:pPr>
      <w:tabs>
        <w:tab w:val="right" w:leader="dot" w:pos="9395"/>
      </w:tabs>
      <w:spacing w:after="100" w:line="259" w:lineRule="auto"/>
      <w:ind w:left="440"/>
      <w:jc w:val="left"/>
    </w:pPr>
    <w:rPr>
      <w:rFonts w:eastAsiaTheme="minorEastAsia"/>
      <w:noProof/>
      <w:szCs w:val="22"/>
      <w:lang w:val="en-US" w:eastAsia="en-US"/>
    </w:rPr>
  </w:style>
  <w:style w:type="paragraph" w:styleId="Legenda">
    <w:name w:val="caption"/>
    <w:basedOn w:val="Normal"/>
    <w:next w:val="Normal"/>
    <w:uiPriority w:val="35"/>
    <w:unhideWhenUsed/>
    <w:qFormat/>
    <w:rsid w:val="00FE294B"/>
    <w:pPr>
      <w:spacing w:after="200" w:line="240" w:lineRule="auto"/>
    </w:pPr>
    <w:rPr>
      <w:i/>
      <w:iCs/>
      <w:color w:val="44546A" w:themeColor="text2"/>
      <w:sz w:val="18"/>
      <w:szCs w:val="18"/>
    </w:rPr>
  </w:style>
  <w:style w:type="table" w:styleId="Tabelacomgrade">
    <w:name w:val="Table Grid"/>
    <w:basedOn w:val="Tabelanormal"/>
    <w:uiPriority w:val="39"/>
    <w:rsid w:val="00613FF8"/>
    <w:pPr>
      <w:spacing w:line="240" w:lineRule="auto"/>
      <w:jc w:val="lef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dicedeilustraes">
    <w:name w:val="table of figures"/>
    <w:basedOn w:val="Normal"/>
    <w:next w:val="Normal"/>
    <w:uiPriority w:val="99"/>
    <w:unhideWhenUsed/>
    <w:rsid w:val="00056A8B"/>
  </w:style>
  <w:style w:type="character" w:customStyle="1" w:styleId="UnresolvedMention">
    <w:name w:val="Unresolved Mention"/>
    <w:basedOn w:val="Fontepargpadro"/>
    <w:uiPriority w:val="99"/>
    <w:semiHidden/>
    <w:unhideWhenUsed/>
    <w:rsid w:val="00756536"/>
    <w:rPr>
      <w:color w:val="808080"/>
      <w:shd w:val="clear" w:color="auto" w:fill="E6E6E6"/>
    </w:rPr>
  </w:style>
  <w:style w:type="character" w:styleId="Refdecomentrio">
    <w:name w:val="annotation reference"/>
    <w:basedOn w:val="Fontepargpadro"/>
    <w:uiPriority w:val="99"/>
    <w:semiHidden/>
    <w:unhideWhenUsed/>
    <w:rsid w:val="006166D6"/>
    <w:rPr>
      <w:sz w:val="16"/>
      <w:szCs w:val="16"/>
    </w:rPr>
  </w:style>
  <w:style w:type="paragraph" w:styleId="Textodecomentrio">
    <w:name w:val="annotation text"/>
    <w:basedOn w:val="Normal"/>
    <w:link w:val="TextodecomentrioChar"/>
    <w:uiPriority w:val="99"/>
    <w:semiHidden/>
    <w:unhideWhenUsed/>
    <w:rsid w:val="006166D6"/>
    <w:pPr>
      <w:spacing w:line="240" w:lineRule="auto"/>
    </w:pPr>
    <w:rPr>
      <w:sz w:val="20"/>
    </w:rPr>
  </w:style>
  <w:style w:type="character" w:customStyle="1" w:styleId="TextodecomentrioChar">
    <w:name w:val="Texto de comentário Char"/>
    <w:basedOn w:val="Fontepargpadro"/>
    <w:link w:val="Textodecomentrio"/>
    <w:uiPriority w:val="99"/>
    <w:semiHidden/>
    <w:rsid w:val="006166D6"/>
    <w:rPr>
      <w:rFonts w:ascii="Times New Roman" w:eastAsia="Times New Roman" w:hAnsi="Times New Roman" w:cs="Times New Roman"/>
      <w:sz w:val="20"/>
      <w:szCs w:val="20"/>
      <w:lang w:val="pt-BR" w:eastAsia="pt-BR"/>
    </w:rPr>
  </w:style>
  <w:style w:type="paragraph" w:styleId="Assuntodocomentrio">
    <w:name w:val="annotation subject"/>
    <w:basedOn w:val="Textodecomentrio"/>
    <w:next w:val="Textodecomentrio"/>
    <w:link w:val="AssuntodocomentrioChar"/>
    <w:uiPriority w:val="99"/>
    <w:semiHidden/>
    <w:unhideWhenUsed/>
    <w:rsid w:val="006166D6"/>
    <w:rPr>
      <w:b/>
      <w:bCs/>
    </w:rPr>
  </w:style>
  <w:style w:type="character" w:customStyle="1" w:styleId="AssuntodocomentrioChar">
    <w:name w:val="Assunto do comentário Char"/>
    <w:basedOn w:val="TextodecomentrioChar"/>
    <w:link w:val="Assuntodocomentrio"/>
    <w:uiPriority w:val="99"/>
    <w:semiHidden/>
    <w:rsid w:val="006166D6"/>
    <w:rPr>
      <w:rFonts w:ascii="Times New Roman" w:eastAsia="Times New Roman" w:hAnsi="Times New Roman" w:cs="Times New Roman"/>
      <w:b/>
      <w:bCs/>
      <w:sz w:val="20"/>
      <w:szCs w:val="20"/>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810498">
      <w:bodyDiv w:val="1"/>
      <w:marLeft w:val="0"/>
      <w:marRight w:val="0"/>
      <w:marTop w:val="0"/>
      <w:marBottom w:val="0"/>
      <w:divBdr>
        <w:top w:val="none" w:sz="0" w:space="0" w:color="auto"/>
        <w:left w:val="none" w:sz="0" w:space="0" w:color="auto"/>
        <w:bottom w:val="none" w:sz="0" w:space="0" w:color="auto"/>
        <w:right w:val="none" w:sz="0" w:space="0" w:color="auto"/>
      </w:divBdr>
    </w:div>
    <w:div w:id="421755993">
      <w:bodyDiv w:val="1"/>
      <w:marLeft w:val="0"/>
      <w:marRight w:val="0"/>
      <w:marTop w:val="0"/>
      <w:marBottom w:val="0"/>
      <w:divBdr>
        <w:top w:val="none" w:sz="0" w:space="0" w:color="auto"/>
        <w:left w:val="none" w:sz="0" w:space="0" w:color="auto"/>
        <w:bottom w:val="none" w:sz="0" w:space="0" w:color="auto"/>
        <w:right w:val="none" w:sz="0" w:space="0" w:color="auto"/>
      </w:divBdr>
    </w:div>
    <w:div w:id="98929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thematical_morphology" TargetMode="External"/><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hyperlink" Target="https://edoras.sdsu.edu/doc/matlab/toolbox/images/color11.html" TargetMode="Externa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4.png"/><Relationship Id="rId14" Type="http://schemas.openxmlformats.org/officeDocument/2006/relationships/hyperlink" Target="http://www.eosconsultores.com.br/consumo-e-desperdicio-de-agua/" TargetMode="External"/><Relationship Id="rId22" Type="http://schemas.openxmlformats.org/officeDocument/2006/relationships/hyperlink" Target="http://www.ufrgs.br/engcart/PDASR/formcor.html" TargetMode="External"/><Relationship Id="rId27" Type="http://schemas.openxmlformats.org/officeDocument/2006/relationships/hyperlink" Target="https://www.cs.auckland.ac.nz/courses/compsci773s1c/lectures/ImageProcessing-html/topic4.htm" TargetMode="External"/><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hyperlink" Target="file:///C:\Users\Pedro%20Vidotti\Documents\Documentos\USP\TCC\Monografia\monografiav1.docx" TargetMode="External"/><Relationship Id="rId17" Type="http://schemas.openxmlformats.org/officeDocument/2006/relationships/hyperlink" Target="http://opencv.org/about.html" TargetMode="Externa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1.pn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7.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jpe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hyperlink" Target="https://github.com/pedrosmv/TCC/" TargetMode="External"/><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jpeg"/><Relationship Id="rId104"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3843A7-17A2-4EC3-9792-A54D8B11B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825</TotalTime>
  <Pages>83</Pages>
  <Words>13016</Words>
  <Characters>70287</Characters>
  <Application>Microsoft Office Word</Application>
  <DocSecurity>0</DocSecurity>
  <Lines>585</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samuel</dc:creator>
  <cp:keywords/>
  <dc:description/>
  <cp:lastModifiedBy>Simoes</cp:lastModifiedBy>
  <cp:revision>4</cp:revision>
  <dcterms:created xsi:type="dcterms:W3CDTF">2017-10-17T21:15:00Z</dcterms:created>
  <dcterms:modified xsi:type="dcterms:W3CDTF">2017-11-07T12:39:00Z</dcterms:modified>
</cp:coreProperties>
</file>